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Override1.xml" ContentType="application/vnd.openxmlformats-officedocument.themeOverride+xml"/>
  <Override PartName="/word/charts/chart6.xml" ContentType="application/vnd.openxmlformats-officedocument.drawingml.chart+xml"/>
  <Override PartName="/word/theme/themeOverride2.xml" ContentType="application/vnd.openxmlformats-officedocument.themeOverride+xml"/>
  <Override PartName="/word/charts/chart7.xml" ContentType="application/vnd.openxmlformats-officedocument.drawingml.chart+xml"/>
  <Override PartName="/word/theme/themeOverride3.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1766B5" w14:textId="4CA0952D" w:rsidR="57F2BC16" w:rsidRDefault="57F2BC16" w:rsidP="00AB2CF0">
      <w:pPr>
        <w:pStyle w:val="NoSpacing"/>
      </w:pPr>
    </w:p>
    <w:p w14:paraId="3F2B7933" w14:textId="6C2861EF" w:rsidR="00B10CEF" w:rsidRPr="009318AC" w:rsidRDefault="009318AC" w:rsidP="009318AC">
      <w:pPr>
        <w:spacing w:after="0" w:line="240" w:lineRule="auto"/>
        <w:rPr>
          <w:rFonts w:ascii="Times New Roman" w:hAnsi="Times New Roman" w:cs="Times New Roman"/>
          <w:sz w:val="20"/>
          <w:szCs w:val="20"/>
        </w:rPr>
      </w:pPr>
      <w:r>
        <w:rPr>
          <w:rFonts w:ascii="Times New Roman" w:hAnsi="Times New Roman" w:cs="Times New Roman"/>
          <w:b/>
          <w:sz w:val="20"/>
          <w:szCs w:val="20"/>
        </w:rPr>
        <w:t xml:space="preserve">Title: </w:t>
      </w:r>
      <w:r w:rsidR="00B10CEF" w:rsidRPr="009318AC">
        <w:rPr>
          <w:rFonts w:ascii="Times New Roman" w:hAnsi="Times New Roman" w:cs="Times New Roman"/>
          <w:sz w:val="20"/>
          <w:szCs w:val="20"/>
        </w:rPr>
        <w:t>Development and Characterization of a Miniaturized, Low-cost Cross-flow Direct Evaporative Cooler</w:t>
      </w:r>
    </w:p>
    <w:p w14:paraId="01D56FEC" w14:textId="77777777" w:rsidR="00B10CEF" w:rsidRDefault="00B10CEF" w:rsidP="009318AC">
      <w:pPr>
        <w:spacing w:after="0" w:line="240" w:lineRule="auto"/>
        <w:rPr>
          <w:rFonts w:ascii="Times New Roman" w:hAnsi="Times New Roman" w:cs="Times New Roman"/>
          <w:b/>
          <w:sz w:val="20"/>
          <w:szCs w:val="20"/>
        </w:rPr>
      </w:pPr>
    </w:p>
    <w:p w14:paraId="116B61F0" w14:textId="2125FBB8" w:rsidR="00DF32E6" w:rsidRPr="00FA5A9F" w:rsidRDefault="009318AC" w:rsidP="00457CA7">
      <w:pPr>
        <w:spacing w:after="0" w:line="240" w:lineRule="auto"/>
        <w:rPr>
          <w:rFonts w:ascii="Times New Roman" w:hAnsi="Times New Roman" w:cs="Times New Roman"/>
          <w:sz w:val="20"/>
          <w:szCs w:val="20"/>
          <w:vertAlign w:val="superscript"/>
        </w:rPr>
      </w:pPr>
      <w:r w:rsidRPr="009318AC">
        <w:rPr>
          <w:rFonts w:ascii="Times New Roman" w:hAnsi="Times New Roman" w:cs="Times New Roman"/>
          <w:b/>
          <w:sz w:val="20"/>
          <w:szCs w:val="20"/>
        </w:rPr>
        <w:t>Authors:</w:t>
      </w:r>
      <w:r>
        <w:rPr>
          <w:rFonts w:ascii="Times New Roman" w:hAnsi="Times New Roman" w:cs="Times New Roman"/>
          <w:sz w:val="20"/>
          <w:szCs w:val="20"/>
        </w:rPr>
        <w:t xml:space="preserve"> </w:t>
      </w:r>
      <w:r w:rsidR="00DF32E6" w:rsidRPr="00FA5A9F">
        <w:rPr>
          <w:rFonts w:ascii="Times New Roman" w:hAnsi="Times New Roman" w:cs="Times New Roman"/>
          <w:sz w:val="20"/>
          <w:szCs w:val="20"/>
        </w:rPr>
        <w:t>Olivia M. Reynolds</w:t>
      </w:r>
      <w:r w:rsidR="009638DA">
        <w:rPr>
          <w:rFonts w:ascii="Times New Roman" w:hAnsi="Times New Roman" w:cs="Times New Roman"/>
          <w:sz w:val="20"/>
          <w:szCs w:val="20"/>
        </w:rPr>
        <w:t>,</w:t>
      </w:r>
      <w:r w:rsidR="00FA5A9F">
        <w:rPr>
          <w:rFonts w:ascii="Times New Roman" w:hAnsi="Times New Roman" w:cs="Times New Roman"/>
          <w:sz w:val="20"/>
          <w:szCs w:val="20"/>
          <w:vertAlign w:val="superscript"/>
        </w:rPr>
        <w:t>a</w:t>
      </w:r>
      <w:r w:rsidR="00DF32E6" w:rsidRPr="00FA5A9F">
        <w:rPr>
          <w:rFonts w:ascii="Times New Roman" w:hAnsi="Times New Roman" w:cs="Times New Roman"/>
          <w:sz w:val="20"/>
          <w:szCs w:val="20"/>
        </w:rPr>
        <w:t xml:space="preserve"> David B. Thiessen</w:t>
      </w:r>
      <w:r w:rsidR="009638DA">
        <w:rPr>
          <w:rFonts w:ascii="Times New Roman" w:hAnsi="Times New Roman" w:cs="Times New Roman"/>
          <w:sz w:val="20"/>
          <w:szCs w:val="20"/>
        </w:rPr>
        <w:t>,</w:t>
      </w:r>
      <w:r w:rsidR="00FA5A9F">
        <w:rPr>
          <w:rFonts w:ascii="Times New Roman" w:hAnsi="Times New Roman" w:cs="Times New Roman"/>
          <w:sz w:val="20"/>
          <w:szCs w:val="20"/>
          <w:vertAlign w:val="superscript"/>
        </w:rPr>
        <w:t>a</w:t>
      </w:r>
      <w:r w:rsidR="00DF32E6" w:rsidRPr="00FA5A9F">
        <w:rPr>
          <w:rFonts w:ascii="Times New Roman" w:hAnsi="Times New Roman" w:cs="Times New Roman"/>
          <w:sz w:val="20"/>
          <w:szCs w:val="20"/>
        </w:rPr>
        <w:t xml:space="preserve"> and Bernard J. Van Wie</w:t>
      </w:r>
      <w:r w:rsidR="00FA5A9F">
        <w:rPr>
          <w:rFonts w:ascii="Times New Roman" w:hAnsi="Times New Roman" w:cs="Times New Roman"/>
          <w:sz w:val="20"/>
          <w:szCs w:val="20"/>
          <w:vertAlign w:val="superscript"/>
        </w:rPr>
        <w:t>a</w:t>
      </w:r>
    </w:p>
    <w:p w14:paraId="75E964BA" w14:textId="77777777" w:rsidR="00DF32E6" w:rsidRPr="00FA5A9F" w:rsidRDefault="00DF32E6" w:rsidP="00457CA7">
      <w:pPr>
        <w:spacing w:after="0" w:line="240" w:lineRule="auto"/>
        <w:rPr>
          <w:rFonts w:ascii="Times New Roman" w:hAnsi="Times New Roman" w:cs="Times New Roman"/>
          <w:sz w:val="20"/>
          <w:szCs w:val="20"/>
        </w:rPr>
      </w:pPr>
    </w:p>
    <w:p w14:paraId="2FEBF2CD" w14:textId="42FD8C25" w:rsidR="00DF32E6" w:rsidRDefault="00FA5A9F" w:rsidP="009318AC">
      <w:pPr>
        <w:spacing w:after="0" w:line="240" w:lineRule="auto"/>
        <w:ind w:left="720"/>
        <w:rPr>
          <w:rFonts w:ascii="Times New Roman" w:eastAsia="Times New Roman" w:hAnsi="Times New Roman" w:cs="Times New Roman"/>
          <w:sz w:val="20"/>
          <w:szCs w:val="20"/>
        </w:rPr>
      </w:pPr>
      <w:r>
        <w:rPr>
          <w:rFonts w:ascii="Times New Roman" w:hAnsi="Times New Roman" w:cs="Times New Roman"/>
          <w:sz w:val="20"/>
          <w:szCs w:val="20"/>
          <w:vertAlign w:val="superscript"/>
        </w:rPr>
        <w:t>a</w:t>
      </w:r>
      <w:r w:rsidR="00DF32E6" w:rsidRPr="00FA5A9F">
        <w:rPr>
          <w:rFonts w:ascii="Times New Roman" w:eastAsia="Times New Roman" w:hAnsi="Times New Roman" w:cs="Times New Roman"/>
          <w:sz w:val="20"/>
          <w:szCs w:val="20"/>
        </w:rPr>
        <w:t>Gene and Linda Voiland School of Chemical Engineering and Bioengineering, Washington State University, Pullman, WA 99164-6505</w:t>
      </w:r>
      <w:r>
        <w:rPr>
          <w:rFonts w:ascii="Times New Roman" w:eastAsia="Times New Roman" w:hAnsi="Times New Roman" w:cs="Times New Roman"/>
          <w:sz w:val="20"/>
          <w:szCs w:val="20"/>
        </w:rPr>
        <w:t>, United States of America</w:t>
      </w:r>
    </w:p>
    <w:p w14:paraId="4A276510" w14:textId="77777777" w:rsidR="00FA5A9F" w:rsidRDefault="00FA5A9F" w:rsidP="00DF32E6">
      <w:pPr>
        <w:spacing w:after="0" w:line="240" w:lineRule="auto"/>
        <w:rPr>
          <w:rFonts w:ascii="Times New Roman" w:eastAsia="Times New Roman" w:hAnsi="Times New Roman" w:cs="Times New Roman"/>
          <w:sz w:val="20"/>
          <w:szCs w:val="20"/>
        </w:rPr>
      </w:pPr>
    </w:p>
    <w:p w14:paraId="645CE70F" w14:textId="29378DDB" w:rsidR="00FA5A9F" w:rsidRDefault="00FA5A9F" w:rsidP="009318AC">
      <w:pPr>
        <w:spacing w:after="0"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Email</w:t>
      </w:r>
      <w:r w:rsidR="009318AC">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 </w:t>
      </w:r>
    </w:p>
    <w:p w14:paraId="0225A809" w14:textId="47C19B45" w:rsidR="00FA5A9F" w:rsidRDefault="00FA5A9F" w:rsidP="00DF32E6">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Reynolds: </w:t>
      </w:r>
      <w:r w:rsidRPr="00FA5A9F">
        <w:rPr>
          <w:rFonts w:ascii="Times New Roman" w:eastAsia="Times New Roman" w:hAnsi="Times New Roman" w:cs="Times New Roman"/>
          <w:sz w:val="20"/>
          <w:szCs w:val="20"/>
        </w:rPr>
        <w:t>olivia.ranft@wsu.edu</w:t>
      </w:r>
    </w:p>
    <w:p w14:paraId="05B48BB2" w14:textId="696E8F6A" w:rsidR="00FA5A9F" w:rsidRDefault="00FA5A9F" w:rsidP="00DF32E6">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Thiessen: </w:t>
      </w:r>
      <w:r w:rsidRPr="00FA5A9F">
        <w:rPr>
          <w:rFonts w:ascii="Times New Roman" w:eastAsia="Times New Roman" w:hAnsi="Times New Roman" w:cs="Times New Roman"/>
          <w:sz w:val="20"/>
          <w:szCs w:val="20"/>
        </w:rPr>
        <w:t>thiessen@wsu.edu</w:t>
      </w:r>
    </w:p>
    <w:p w14:paraId="2A859D37" w14:textId="25BFF5C7" w:rsidR="00FA5A9F" w:rsidRDefault="00FA5A9F" w:rsidP="00DF32E6">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Van Wie: bvanwie@wsu.edu</w:t>
      </w:r>
    </w:p>
    <w:p w14:paraId="252C011E" w14:textId="77777777" w:rsidR="00FA5A9F" w:rsidRDefault="00FA5A9F" w:rsidP="00DF32E6">
      <w:pPr>
        <w:spacing w:after="0" w:line="240" w:lineRule="auto"/>
        <w:rPr>
          <w:rFonts w:ascii="Times New Roman" w:eastAsia="Times New Roman" w:hAnsi="Times New Roman" w:cs="Times New Roman"/>
          <w:sz w:val="20"/>
          <w:szCs w:val="20"/>
        </w:rPr>
      </w:pPr>
    </w:p>
    <w:p w14:paraId="5F98DD79" w14:textId="493678D7" w:rsidR="00DF32E6" w:rsidRPr="00DF32E6" w:rsidRDefault="009318AC" w:rsidP="002F6C3D">
      <w:pPr>
        <w:spacing w:after="0" w:line="240" w:lineRule="auto"/>
        <w:ind w:firstLine="720"/>
        <w:rPr>
          <w:rFonts w:ascii="Times New Roman" w:hAnsi="Times New Roman" w:cs="Times New Roman"/>
          <w:b/>
          <w:sz w:val="20"/>
          <w:szCs w:val="20"/>
        </w:rPr>
      </w:pPr>
      <w:r w:rsidRPr="002F6C3D">
        <w:rPr>
          <w:rFonts w:ascii="Times New Roman" w:eastAsia="Times New Roman" w:hAnsi="Times New Roman" w:cs="Times New Roman"/>
          <w:b/>
          <w:sz w:val="20"/>
          <w:szCs w:val="20"/>
        </w:rPr>
        <w:t>Corresponding author:</w:t>
      </w:r>
      <w:r w:rsidRPr="5A109363">
        <w:rPr>
          <w:rFonts w:ascii="Times New Roman" w:eastAsia="Times New Roman" w:hAnsi="Times New Roman" w:cs="Times New Roman"/>
          <w:sz w:val="20"/>
          <w:szCs w:val="20"/>
        </w:rPr>
        <w:t xml:space="preserve"> Olivia M. Reynolds</w:t>
      </w:r>
    </w:p>
    <w:p w14:paraId="265DC208" w14:textId="77777777" w:rsidR="00DF32E6" w:rsidRDefault="00DF32E6" w:rsidP="00457CA7">
      <w:pPr>
        <w:spacing w:after="0" w:line="240" w:lineRule="auto"/>
        <w:rPr>
          <w:rFonts w:ascii="Times New Roman" w:hAnsi="Times New Roman" w:cs="Times New Roman"/>
          <w:b/>
          <w:sz w:val="20"/>
          <w:szCs w:val="20"/>
        </w:rPr>
      </w:pPr>
    </w:p>
    <w:p w14:paraId="743374C4" w14:textId="77777777" w:rsidR="00B10CEF" w:rsidRDefault="00B10CEF" w:rsidP="5A109363">
      <w:pPr>
        <w:spacing w:after="0" w:line="240" w:lineRule="auto"/>
        <w:rPr>
          <w:rFonts w:ascii="Times New Roman" w:hAnsi="Times New Roman" w:cs="Times New Roman"/>
          <w:b/>
          <w:bCs/>
          <w:sz w:val="20"/>
          <w:szCs w:val="20"/>
        </w:rPr>
      </w:pPr>
      <w:r w:rsidRPr="5A109363">
        <w:rPr>
          <w:rFonts w:ascii="Times New Roman" w:hAnsi="Times New Roman" w:cs="Times New Roman"/>
          <w:b/>
          <w:bCs/>
          <w:sz w:val="20"/>
          <w:szCs w:val="20"/>
        </w:rPr>
        <w:t xml:space="preserve">Abstract </w:t>
      </w:r>
    </w:p>
    <w:p w14:paraId="083D9A1E" w14:textId="19F3725A" w:rsidR="00B10CEF" w:rsidRDefault="00836DB2" w:rsidP="5A109363">
      <w:pPr>
        <w:spacing w:after="0" w:line="240" w:lineRule="auto"/>
        <w:rPr>
          <w:rFonts w:ascii="Times New Roman" w:hAnsi="Times New Roman" w:cs="Times New Roman"/>
          <w:b/>
          <w:bCs/>
          <w:sz w:val="20"/>
          <w:szCs w:val="20"/>
        </w:rPr>
      </w:pPr>
      <w:r w:rsidRPr="5A109363">
        <w:rPr>
          <w:rFonts w:ascii="Times New Roman" w:hAnsi="Times New Roman" w:cs="Times New Roman"/>
          <w:sz w:val="20"/>
          <w:szCs w:val="20"/>
        </w:rPr>
        <w:t xml:space="preserve">Evaporative cooling is a complex heat and mass transfer phenomenon with industrial and residential applications. We present the development of a miniaturized, very low-cost cross-flow direct evaporative cooler with potential applications as a teaching tool and as a laboratory testing apparatus for rapid, preliminary studies. We evaluate the impact of water flow rate, air velocity, and initial water temperature on air and water-side performance, including the cooling rate and efficiency, through comparison to theoretical results obtained using a newly developed, simple steady-state numerical model with a single fitting parameter and through regression analysis of a central composite fractional factorial design. The miniaturized device can be used to achieve water cooling rates up to 740 W, and air- and water side efficiencies of up to 80% and 23%, respectively, all of which were found to be strongly dependent on operating parameters and to vary with similar trends reported in existing studies on larger systems. Moreover, the numerical model can be used to predict outlet water temperatures, outlet air temperatures, cooling rates, and water-side efficiencies with average errors of 1%, 4%, 7%, and 11%, respectively, over a wide range of operating conditions. Results provide strong evidence that the miniaturized, low-cost evaporative cooler and associated model have potential for use in teaching or laboratory training and testing </w:t>
      </w:r>
      <w:ins w:id="0" w:author="Bernie Van Wie" w:date="2022-05-24T20:24:00Z">
        <w:r w:rsidR="0050160E">
          <w:rPr>
            <w:rFonts w:ascii="Times New Roman" w:hAnsi="Times New Roman" w:cs="Times New Roman"/>
            <w:sz w:val="20"/>
            <w:szCs w:val="20"/>
          </w:rPr>
          <w:t xml:space="preserve">packing material </w:t>
        </w:r>
      </w:ins>
      <w:r w:rsidRPr="5A109363">
        <w:rPr>
          <w:rFonts w:ascii="Times New Roman" w:hAnsi="Times New Roman" w:cs="Times New Roman"/>
          <w:sz w:val="20"/>
          <w:szCs w:val="20"/>
        </w:rPr>
        <w:t xml:space="preserve">applications.  </w:t>
      </w:r>
    </w:p>
    <w:p w14:paraId="3FA2BE93" w14:textId="77777777" w:rsidR="009318AC" w:rsidRDefault="009318AC" w:rsidP="006B06B7">
      <w:pPr>
        <w:spacing w:after="0" w:line="240" w:lineRule="auto"/>
        <w:rPr>
          <w:rFonts w:ascii="Times New Roman" w:hAnsi="Times New Roman" w:cs="Times New Roman"/>
          <w:b/>
          <w:sz w:val="20"/>
          <w:szCs w:val="20"/>
        </w:rPr>
      </w:pPr>
    </w:p>
    <w:p w14:paraId="6175DD6D" w14:textId="4CFC786D" w:rsidR="009318AC" w:rsidRDefault="009318AC" w:rsidP="006B06B7">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Keywords: </w:t>
      </w:r>
      <w:r w:rsidRPr="009318AC">
        <w:rPr>
          <w:rFonts w:ascii="Times New Roman" w:hAnsi="Times New Roman" w:cs="Times New Roman"/>
          <w:sz w:val="20"/>
          <w:szCs w:val="20"/>
        </w:rPr>
        <w:t>direct evaporative cooling, numerical model, factorial design, heat transfer, mass transfer</w:t>
      </w:r>
    </w:p>
    <w:p w14:paraId="57BD6C09" w14:textId="77777777" w:rsidR="001657B6" w:rsidRDefault="001657B6" w:rsidP="006B06B7">
      <w:pPr>
        <w:spacing w:after="0" w:line="240" w:lineRule="auto"/>
        <w:rPr>
          <w:rFonts w:ascii="Times New Roman" w:hAnsi="Times New Roman" w:cs="Times New Roman"/>
          <w:b/>
          <w:sz w:val="20"/>
          <w:szCs w:val="20"/>
        </w:rPr>
      </w:pPr>
    </w:p>
    <w:p w14:paraId="3E4E15D7" w14:textId="77777777" w:rsidR="009A0133" w:rsidRPr="006B06B7" w:rsidRDefault="006B06B7" w:rsidP="006B06B7">
      <w:pPr>
        <w:spacing w:after="0" w:line="240" w:lineRule="auto"/>
        <w:rPr>
          <w:rFonts w:ascii="Times New Roman" w:hAnsi="Times New Roman" w:cs="Times New Roman"/>
          <w:b/>
          <w:sz w:val="20"/>
          <w:szCs w:val="20"/>
        </w:rPr>
      </w:pPr>
      <w:r w:rsidRPr="006B06B7">
        <w:rPr>
          <w:rFonts w:ascii="Times New Roman" w:hAnsi="Times New Roman" w:cs="Times New Roman"/>
          <w:b/>
          <w:sz w:val="20"/>
          <w:szCs w:val="20"/>
        </w:rPr>
        <w:t>1.</w:t>
      </w:r>
      <w:r>
        <w:rPr>
          <w:rFonts w:ascii="Times New Roman" w:hAnsi="Times New Roman" w:cs="Times New Roman"/>
          <w:b/>
          <w:sz w:val="20"/>
          <w:szCs w:val="20"/>
        </w:rPr>
        <w:t xml:space="preserve"> </w:t>
      </w:r>
      <w:r w:rsidR="001325BB" w:rsidRPr="006B06B7">
        <w:rPr>
          <w:rFonts w:ascii="Times New Roman" w:hAnsi="Times New Roman" w:cs="Times New Roman"/>
          <w:b/>
          <w:sz w:val="20"/>
          <w:szCs w:val="20"/>
        </w:rPr>
        <w:t>Introduction</w:t>
      </w:r>
    </w:p>
    <w:p w14:paraId="1783E933" w14:textId="2783160C" w:rsidR="00836DB2" w:rsidRPr="00836DB2" w:rsidRDefault="00836DB2" w:rsidP="00836DB2">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 xml:space="preserve">Evaporative cooling is a critical and complex heat and mass transfer phenomenon widely utilized to reject heat in industrial processes in units such as cooling towers and as a lower-cost, environmentally friendly alternative to traditional air cooling processes in hot and dry climates [1]. Direct evaporative cooling, where water and air contact in either a counter-flow or cross-flow arrangement, involves coupled heat and mass transfer processes at the air-water interface resulting in sensible and latent heat transfer and air humidification as water evaporates. Depending on the process purpose, either the water, air, or both phases are cooled. Although evaporative cooling is widely used in industry, it has been cited as a phenomenon poorly understood by engineering students due to its complex nature [2], leaving them ill-equipped to manage evaporative cooling processes after entering industry. Simple experiments have been designed to foster students’ understanding of evaporative cooling, such as an activity where students build and test a swamp cooler constructed from household materials [3], and observational experiments where students blow on their skin wetted by water or alcohol and observe temperature changes [4]. However, we are aware of no examples of low-cost, robust, industrially-relevant learning tools that have been constructed to demonstrate evaporative cooling in detail. We have previously demonstrated that visual hands-on learning tools demonstrating fluid mechanics and heat transfer processes can improve conceptual understanding of underlying principles [4-6]; thus, opportunities for hands-on investigations with classroom-appropriate evaporative cooling systems may help prepare students for work in industry. Further, the multitude of factors affecting the performance of evaporative coolers, including air and water-side temperatures, flow rates, air humidity, and geometric parameters and material properties of packing medium make experimental studies critically important to the understanding of how to best optimize these systems. However, laboratory-scale evaporative cooling apparatuses are often costly, and cumbersome to alter. Low-cost, miniaturized, simple systems that behave similarly to larger scale prototypes would provide opportunities for rapid, preliminary testing of new packing materials, flow configurations, and of the influence of operating parameters. </w:t>
      </w:r>
    </w:p>
    <w:p w14:paraId="3A960C24" w14:textId="50285468" w:rsidR="00836DB2" w:rsidRPr="00836DB2" w:rsidRDefault="00836DB2" w:rsidP="00836DB2">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lastRenderedPageBreak/>
        <w:t>Due to the critical importance of evaporative cooling processes, there is extensive literature focused on development of models to predict performance. Kloppers and Kroger [7] provide a detailed explanation and comparison of three models traditionally used to predict cooling tower performance: the Merkel, e-NTU, and Poppe methods. The former two rely on several simplifying assumptions to predict cooling tower performance including assuming saturated outlet air, neglecting the change in water flow rate due to evaporation, and that the relative rates of heat and mass transfer are equal</w:t>
      </w:r>
      <w:ins w:id="1" w:author="Bernie Van Wie" w:date="2022-05-24T20:26:00Z">
        <w:r w:rsidR="00A61A78">
          <w:rPr>
            <w:rFonts w:ascii="Times New Roman" w:hAnsi="Times New Roman" w:cs="Times New Roman"/>
            <w:sz w:val="20"/>
            <w:szCs w:val="20"/>
          </w:rPr>
          <w:t>,</w:t>
        </w:r>
      </w:ins>
      <w:r w:rsidRPr="5A109363">
        <w:rPr>
          <w:rFonts w:ascii="Times New Roman" w:hAnsi="Times New Roman" w:cs="Times New Roman"/>
          <w:sz w:val="20"/>
          <w:szCs w:val="20"/>
        </w:rPr>
        <w:t xml:space="preserve"> </w:t>
      </w:r>
      <w:commentRangeStart w:id="2"/>
      <w:del w:id="3" w:author="Bernie Van Wie" w:date="2022-05-24T20:26:00Z">
        <w:r w:rsidRPr="5A109363" w:rsidDel="00A61A78">
          <w:rPr>
            <w:rFonts w:ascii="Times New Roman" w:hAnsi="Times New Roman" w:cs="Times New Roman"/>
            <w:sz w:val="20"/>
            <w:szCs w:val="20"/>
          </w:rPr>
          <w:delText>(</w:delText>
        </w:r>
      </w:del>
      <w:r w:rsidRPr="5A109363">
        <w:rPr>
          <w:rFonts w:ascii="Times New Roman" w:hAnsi="Times New Roman" w:cs="Times New Roman"/>
          <w:sz w:val="20"/>
          <w:szCs w:val="20"/>
        </w:rPr>
        <w:t>i.e., the Lewis factor is equal to one</w:t>
      </w:r>
      <w:del w:id="4" w:author="Bernie Van Wie" w:date="2022-05-24T20:26:00Z">
        <w:r w:rsidRPr="5A109363" w:rsidDel="00A61A78">
          <w:rPr>
            <w:rFonts w:ascii="Times New Roman" w:hAnsi="Times New Roman" w:cs="Times New Roman"/>
            <w:sz w:val="20"/>
            <w:szCs w:val="20"/>
          </w:rPr>
          <w:delText>)</w:delText>
        </w:r>
      </w:del>
      <w:r w:rsidRPr="5A109363">
        <w:rPr>
          <w:rFonts w:ascii="Times New Roman" w:hAnsi="Times New Roman" w:cs="Times New Roman"/>
          <w:sz w:val="20"/>
          <w:szCs w:val="20"/>
        </w:rPr>
        <w:t xml:space="preserve">. </w:t>
      </w:r>
      <w:commentRangeEnd w:id="2"/>
      <w:r w:rsidR="00A61A78">
        <w:rPr>
          <w:rStyle w:val="CommentReference"/>
        </w:rPr>
        <w:commentReference w:id="2"/>
      </w:r>
      <w:r w:rsidRPr="5A109363">
        <w:rPr>
          <w:rFonts w:ascii="Times New Roman" w:hAnsi="Times New Roman" w:cs="Times New Roman"/>
          <w:sz w:val="20"/>
          <w:szCs w:val="20"/>
        </w:rPr>
        <w:t xml:space="preserve">Poppe relaxed these assumptions, resulting in improved prediction of parameters including the heat rejection rate. The classical models are useful for predicting the performance of large-scale cooling towers, but do not consider temperature variations between the bulk water and surface, effects of the velocity profile in the water film, or influences of packing geometry. To address these shortcomings, alternative numerical models for evaporative coolers with film-type flow have been developed. Fisenko and Petruchik [8] developed a set of differential equations to predict the change in film thickness, water film temperature, and air temperature in a film-flow counter flow cooling tower and utilized empirical correlations to calculate heat and mass transfer coefficients; however they only considered temperature variations in the flow direction. Dai and Sumathy [9] modeled air and interface temperatures in a cross-flow air-cooling device utilizing a surface energy balance, average water velocity, an empirical correlation for the evaporation rate of water, a function of the wet-bulb heat transfer coefficient for heat transfer from a wet surface related to the sensible heat transfer coefficient and the latent heat, and a fitting parameter to account for unwetted portions of packing. They do not report water temperature variations across the liquid film. Kovačević and Sourbron [10] modeled air-side temperature profiles in a cross-flow evaporative cooler operating at steady-state with a constant water temperature using empirical heat and mass transfer correlations for flow between parallel plates. Finally, </w:t>
      </w:r>
      <w:commentRangeStart w:id="5"/>
      <w:r w:rsidRPr="5A109363">
        <w:rPr>
          <w:rFonts w:ascii="Times New Roman" w:hAnsi="Times New Roman" w:cs="Times New Roman"/>
          <w:sz w:val="20"/>
          <w:szCs w:val="20"/>
        </w:rPr>
        <w:t>Ibrahim, Nabham, and Anabtawi [11]</w:t>
      </w:r>
      <w:commentRangeEnd w:id="5"/>
      <w:r w:rsidR="00224F66">
        <w:rPr>
          <w:rStyle w:val="CommentReference"/>
        </w:rPr>
        <w:commentReference w:id="5"/>
      </w:r>
      <w:r w:rsidRPr="5A109363">
        <w:rPr>
          <w:rFonts w:ascii="Times New Roman" w:hAnsi="Times New Roman" w:cs="Times New Roman"/>
          <w:sz w:val="20"/>
          <w:szCs w:val="20"/>
        </w:rPr>
        <w:t xml:space="preserve"> modeled temperature variations within a falling liquid film in a counterflow cooling tower considering velocity variations within the film. However, their model incorporates the Lewis factor and Merkel tower characteristic group, which are not geometry-specific, rather than air-side empirical heat and mass transfer coefficients for heat and mass transfer at the interface. To our knowledge, there are no existing numerical models which allow estimation of water-side temperature profiles and overall performance for cross-flow evaporative coolers, incorporate velocity distributions in the water film, and make use of easily estimable geometry-specific parameters. </w:t>
      </w:r>
    </w:p>
    <w:p w14:paraId="3BE9401F" w14:textId="77777777" w:rsidR="00836DB2" w:rsidRDefault="00836DB2" w:rsidP="00836DB2">
      <w:pPr>
        <w:spacing w:after="0" w:line="240" w:lineRule="auto"/>
        <w:rPr>
          <w:rFonts w:ascii="Times New Roman" w:hAnsi="Times New Roman" w:cs="Times New Roman"/>
          <w:sz w:val="20"/>
          <w:szCs w:val="20"/>
        </w:rPr>
      </w:pPr>
    </w:p>
    <w:p w14:paraId="295C86EA" w14:textId="627FD7D5" w:rsidR="00836DB2" w:rsidRPr="00836DB2" w:rsidRDefault="00836DB2" w:rsidP="00836DB2">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 xml:space="preserve">In addition to numerical investigation, numerous experimental studies have been completed on evaporative cooling systems, including those focused on packing arrangement [12, 13], testing of novel packing materials including natural plant materials such as bulrush [14], porous cylinders incorporating rice bran [15], and spindle-shaped hollow fibers [16], and the impact of one or several operating parameters on cooling tower or air-cooling performance. Tejero-Gonzáleza and Franco-Salas [17] recently provided an extensive review of studies on direct evaporative air coolers with wetted pads, and the impact of parameters such as air and water flow-rates and water temperature are commonly studied in cooling towers [18, 19]. Most studies in existing literature are investigations of performance with a single factor varied at a time, with few investigating potential interactions between operating parameters. Response surface methodology (RSM) provides an alternative to traditional testing, allowing a more complete understanding of the </w:t>
      </w:r>
      <w:ins w:id="6" w:author="Bernie Van Wie" w:date="2022-05-24T20:35:00Z">
        <w:del w:id="7" w:author="Bernie Van Wie" w:date="2022-05-24T20:40:00Z">
          <w:r w:rsidR="002B6C56" w:rsidDel="00F32A88">
            <w:rPr>
              <w:rFonts w:ascii="Times New Roman" w:hAnsi="Times New Roman" w:cs="Times New Roman"/>
              <w:sz w:val="20"/>
              <w:szCs w:val="20"/>
            </w:rPr>
            <w:delText>synergistic</w:delText>
          </w:r>
        </w:del>
      </w:ins>
      <w:ins w:id="8" w:author="Bernie Van Wie" w:date="2022-05-24T20:40:00Z">
        <w:r w:rsidR="00F32A88">
          <w:rPr>
            <w:rFonts w:ascii="Times New Roman" w:hAnsi="Times New Roman" w:cs="Times New Roman"/>
            <w:sz w:val="20"/>
            <w:szCs w:val="20"/>
          </w:rPr>
          <w:t>cooper</w:t>
        </w:r>
      </w:ins>
      <w:ins w:id="9" w:author="Bernie Van Wie" w:date="2022-05-24T20:41:00Z">
        <w:r w:rsidR="00F32A88">
          <w:rPr>
            <w:rFonts w:ascii="Times New Roman" w:hAnsi="Times New Roman" w:cs="Times New Roman"/>
            <w:sz w:val="20"/>
            <w:szCs w:val="20"/>
          </w:rPr>
          <w:t>ative</w:t>
        </w:r>
      </w:ins>
      <w:ins w:id="10" w:author="Bernie Van Wie" w:date="2022-05-24T20:35:00Z">
        <w:r w:rsidR="002B6C56">
          <w:rPr>
            <w:rFonts w:ascii="Times New Roman" w:hAnsi="Times New Roman" w:cs="Times New Roman"/>
            <w:sz w:val="20"/>
            <w:szCs w:val="20"/>
          </w:rPr>
          <w:t xml:space="preserve"> </w:t>
        </w:r>
      </w:ins>
      <w:r w:rsidRPr="5A109363">
        <w:rPr>
          <w:rFonts w:ascii="Times New Roman" w:hAnsi="Times New Roman" w:cs="Times New Roman"/>
          <w:sz w:val="20"/>
          <w:szCs w:val="20"/>
        </w:rPr>
        <w:t>effect</w:t>
      </w:r>
      <w:ins w:id="11" w:author="Bernie Van Wie" w:date="2022-05-24T20:35:00Z">
        <w:r w:rsidR="002B6C56">
          <w:rPr>
            <w:rFonts w:ascii="Times New Roman" w:hAnsi="Times New Roman" w:cs="Times New Roman"/>
            <w:sz w:val="20"/>
            <w:szCs w:val="20"/>
          </w:rPr>
          <w:t>s</w:t>
        </w:r>
      </w:ins>
      <w:r w:rsidRPr="5A109363">
        <w:rPr>
          <w:rFonts w:ascii="Times New Roman" w:hAnsi="Times New Roman" w:cs="Times New Roman"/>
          <w:sz w:val="20"/>
          <w:szCs w:val="20"/>
        </w:rPr>
        <w:t xml:space="preserve"> of operating parameters [20]. To our knowledge, relatively few examples of RSM studies to optimize cooling tower performance exist. Ramakrishnan and Arumugam [21] developed a regression model for the impact of air and water flow rate, inlet water temperature, and packing height, on the outlet water temperature in a forced draft evaporative cooler with wire mesh fill and demonstrated non-linear and interacting effects. Javadpour et.al. [22] used RSM to optimize the flow rate and nanoparticle concentration of carbon nanotubes to provide the maximum temperature change and efficiency in a cross-flow cooling tower utilizing </w:t>
      </w:r>
      <w:commentRangeStart w:id="12"/>
      <w:r w:rsidRPr="5A109363">
        <w:rPr>
          <w:rFonts w:ascii="Times New Roman" w:hAnsi="Times New Roman" w:cs="Times New Roman"/>
          <w:sz w:val="20"/>
          <w:szCs w:val="20"/>
        </w:rPr>
        <w:t xml:space="preserve">nanofluid </w:t>
      </w:r>
      <w:commentRangeEnd w:id="12"/>
      <w:r w:rsidR="004B6A06">
        <w:rPr>
          <w:rStyle w:val="CommentReference"/>
        </w:rPr>
        <w:commentReference w:id="12"/>
      </w:r>
      <w:r w:rsidRPr="5A109363">
        <w:rPr>
          <w:rFonts w:ascii="Times New Roman" w:hAnsi="Times New Roman" w:cs="Times New Roman"/>
          <w:sz w:val="20"/>
          <w:szCs w:val="20"/>
        </w:rPr>
        <w:t xml:space="preserve">as a working fluid, again noting several significant interactions between parameters. The extensive </w:t>
      </w:r>
      <w:ins w:id="13" w:author="Bernie Van Wie" w:date="2022-05-24T20:38:00Z">
        <w:r w:rsidR="009E1416" w:rsidRPr="5A109363">
          <w:rPr>
            <w:rFonts w:ascii="Times New Roman" w:hAnsi="Times New Roman" w:cs="Times New Roman"/>
            <w:sz w:val="20"/>
            <w:szCs w:val="20"/>
          </w:rPr>
          <w:t xml:space="preserve">interest </w:t>
        </w:r>
        <w:r w:rsidR="009E1416">
          <w:rPr>
            <w:rFonts w:ascii="Times New Roman" w:hAnsi="Times New Roman" w:cs="Times New Roman"/>
            <w:sz w:val="20"/>
            <w:szCs w:val="20"/>
          </w:rPr>
          <w:t xml:space="preserve">represented in the </w:t>
        </w:r>
      </w:ins>
      <w:r w:rsidRPr="5A109363">
        <w:rPr>
          <w:rFonts w:ascii="Times New Roman" w:hAnsi="Times New Roman" w:cs="Times New Roman"/>
          <w:sz w:val="20"/>
          <w:szCs w:val="20"/>
        </w:rPr>
        <w:t xml:space="preserve">literature </w:t>
      </w:r>
      <w:del w:id="14" w:author="Bernie Van Wie" w:date="2022-05-24T20:38:00Z">
        <w:r w:rsidRPr="5A109363" w:rsidDel="009E1416">
          <w:rPr>
            <w:rFonts w:ascii="Times New Roman" w:hAnsi="Times New Roman" w:cs="Times New Roman"/>
            <w:sz w:val="20"/>
            <w:szCs w:val="20"/>
          </w:rPr>
          <w:delText xml:space="preserve">interest </w:delText>
        </w:r>
      </w:del>
      <w:r w:rsidRPr="5A109363">
        <w:rPr>
          <w:rFonts w:ascii="Times New Roman" w:hAnsi="Times New Roman" w:cs="Times New Roman"/>
          <w:sz w:val="20"/>
          <w:szCs w:val="20"/>
        </w:rPr>
        <w:t xml:space="preserve">in evaporative cooling technology demonstrates the need to develop simple experimental systems allowing low-cost and rapid experimentation and </w:t>
      </w:r>
      <w:ins w:id="15" w:author="Bernie Van Wie" w:date="2022-05-24T20:39:00Z">
        <w:r w:rsidR="00D24C87">
          <w:rPr>
            <w:rFonts w:ascii="Times New Roman" w:hAnsi="Times New Roman" w:cs="Times New Roman"/>
            <w:sz w:val="20"/>
            <w:szCs w:val="20"/>
          </w:rPr>
          <w:t xml:space="preserve">which </w:t>
        </w:r>
      </w:ins>
      <w:r w:rsidRPr="5A109363">
        <w:rPr>
          <w:rFonts w:ascii="Times New Roman" w:hAnsi="Times New Roman" w:cs="Times New Roman"/>
          <w:sz w:val="20"/>
          <w:szCs w:val="20"/>
        </w:rPr>
        <w:t xml:space="preserve">utilize experimental methods </w:t>
      </w:r>
      <w:del w:id="16" w:author="Bernie Van Wie" w:date="2022-05-24T20:39:00Z">
        <w:r w:rsidRPr="5A109363" w:rsidDel="00D24C87">
          <w:rPr>
            <w:rFonts w:ascii="Times New Roman" w:hAnsi="Times New Roman" w:cs="Times New Roman"/>
            <w:sz w:val="20"/>
            <w:szCs w:val="20"/>
          </w:rPr>
          <w:delText xml:space="preserve">which </w:delText>
        </w:r>
      </w:del>
      <w:ins w:id="17" w:author="Bernie Van Wie" w:date="2022-05-24T20:39:00Z">
        <w:r w:rsidR="00D24C87">
          <w:rPr>
            <w:rFonts w:ascii="Times New Roman" w:hAnsi="Times New Roman" w:cs="Times New Roman"/>
            <w:sz w:val="20"/>
            <w:szCs w:val="20"/>
          </w:rPr>
          <w:t>to</w:t>
        </w:r>
      </w:ins>
      <w:ins w:id="18" w:author="Bernie Van Wie" w:date="2022-05-24T20:55:00Z">
        <w:r w:rsidR="00B752A4">
          <w:rPr>
            <w:rFonts w:ascii="Times New Roman" w:hAnsi="Times New Roman" w:cs="Times New Roman"/>
            <w:sz w:val="20"/>
            <w:szCs w:val="20"/>
          </w:rPr>
          <w:t xml:space="preserve"> </w:t>
        </w:r>
      </w:ins>
      <w:ins w:id="19" w:author="Bernie Van Wie" w:date="2022-05-24T20:39:00Z">
        <w:del w:id="20" w:author="Bernie Van Wie" w:date="2022-05-24T20:56:00Z">
          <w:r w:rsidR="009E5D16" w:rsidDel="00064D1E">
            <w:rPr>
              <w:rFonts w:ascii="Times New Roman" w:hAnsi="Times New Roman" w:cs="Times New Roman"/>
              <w:sz w:val="20"/>
              <w:szCs w:val="20"/>
            </w:rPr>
            <w:delText>use</w:delText>
          </w:r>
          <w:r w:rsidR="00D24C87" w:rsidRPr="5A109363" w:rsidDel="00064D1E">
            <w:rPr>
              <w:rFonts w:ascii="Times New Roman" w:hAnsi="Times New Roman" w:cs="Times New Roman"/>
              <w:sz w:val="20"/>
              <w:szCs w:val="20"/>
            </w:rPr>
            <w:delText xml:space="preserve"> </w:delText>
          </w:r>
        </w:del>
      </w:ins>
      <w:r w:rsidRPr="5A109363">
        <w:rPr>
          <w:rFonts w:ascii="Times New Roman" w:hAnsi="Times New Roman" w:cs="Times New Roman"/>
          <w:sz w:val="20"/>
          <w:szCs w:val="20"/>
        </w:rPr>
        <w:t>allow identification of parameter interactions and performance optimization of multiple operating parameters.</w:t>
      </w:r>
    </w:p>
    <w:p w14:paraId="1584BB4F" w14:textId="77777777" w:rsidR="00836DB2" w:rsidRDefault="00836DB2" w:rsidP="00836DB2">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p>
    <w:p w14:paraId="2FC23385" w14:textId="1219F02E" w:rsidR="00836DB2" w:rsidRDefault="00836DB2" w:rsidP="00B1705E">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 xml:space="preserve">We report the development and characterization of a miniaturized, flexible, low-cost direct evaporative cooler with several potential applications including </w:t>
      </w:r>
      <w:ins w:id="21" w:author="Bernie Van Wie" w:date="2022-05-24T20:39:00Z">
        <w:r w:rsidR="009E5D16">
          <w:rPr>
            <w:rFonts w:ascii="Times New Roman" w:hAnsi="Times New Roman" w:cs="Times New Roman"/>
            <w:sz w:val="20"/>
            <w:szCs w:val="20"/>
          </w:rPr>
          <w:t xml:space="preserve">use </w:t>
        </w:r>
      </w:ins>
      <w:r w:rsidRPr="5A109363">
        <w:rPr>
          <w:rFonts w:ascii="Times New Roman" w:hAnsi="Times New Roman" w:cs="Times New Roman"/>
          <w:sz w:val="20"/>
          <w:szCs w:val="20"/>
        </w:rPr>
        <w:t xml:space="preserve">as a teaching module to allow students to gain hands-on experience with evaporative cooling devices, or for use in preliminary laboratory testing where the use of larger scale evaporative cooling systems is not feasible. We present the results of the impact of water flow rate, air velocity, and initial water temperature on the air- and water-side cooling efficiencies and the cooling rate, assessed through a central composite fractional factorial design and response surface equations, allowing investigation of synergistic and antagonistic interactions between operating parameters. In addition, we develop and assess the validity of a steady-state two-dimensional numerical model with a single </w:t>
      </w:r>
      <w:commentRangeStart w:id="22"/>
      <w:r w:rsidRPr="5A109363">
        <w:rPr>
          <w:rFonts w:ascii="Times New Roman" w:hAnsi="Times New Roman" w:cs="Times New Roman"/>
          <w:sz w:val="20"/>
          <w:szCs w:val="20"/>
        </w:rPr>
        <w:t xml:space="preserve">fitting parameter </w:t>
      </w:r>
      <w:commentRangeEnd w:id="22"/>
      <w:r w:rsidR="00DD3704">
        <w:rPr>
          <w:rStyle w:val="CommentReference"/>
        </w:rPr>
        <w:commentReference w:id="22"/>
      </w:r>
      <w:r w:rsidRPr="5A109363">
        <w:rPr>
          <w:rFonts w:ascii="Times New Roman" w:hAnsi="Times New Roman" w:cs="Times New Roman"/>
          <w:sz w:val="20"/>
          <w:szCs w:val="20"/>
        </w:rPr>
        <w:t xml:space="preserve">for prediction of the water-side temperature profile, </w:t>
      </w:r>
      <w:r w:rsidRPr="5A109363">
        <w:rPr>
          <w:rFonts w:ascii="Times New Roman" w:hAnsi="Times New Roman" w:cs="Times New Roman"/>
          <w:sz w:val="20"/>
          <w:szCs w:val="20"/>
        </w:rPr>
        <w:lastRenderedPageBreak/>
        <w:t xml:space="preserve">outlet air conditions, and overall performance, which makes use of empirical correlations for air-side convective heat </w:t>
      </w:r>
      <w:del w:id="23" w:author="Bernie Van Wie" w:date="2022-05-24T20:42:00Z">
        <w:r w:rsidRPr="5A109363" w:rsidDel="00DD3704">
          <w:rPr>
            <w:rFonts w:ascii="Times New Roman" w:hAnsi="Times New Roman" w:cs="Times New Roman"/>
            <w:sz w:val="20"/>
            <w:szCs w:val="20"/>
          </w:rPr>
          <w:delText xml:space="preserve">transfer </w:delText>
        </w:r>
      </w:del>
      <w:r w:rsidRPr="5A109363">
        <w:rPr>
          <w:rFonts w:ascii="Times New Roman" w:hAnsi="Times New Roman" w:cs="Times New Roman"/>
          <w:sz w:val="20"/>
          <w:szCs w:val="20"/>
        </w:rPr>
        <w:t xml:space="preserve">and mass transfer coefficients. This model considers temperature and velocity variations perpendicular to the flow direction in the water film and geometric characteristics of the packing. The use of familiar governing differential equations for heat transfer and empirical correlations for heat and mass transfer typically encountered in engineering courses may make this model palatable to undergraduate students and help further their understanding of fundamental evaporative cooling phenomena. We believe that the evaporative cooler developed herein will be useful in a number of classroom and technical settings to allow simple, low-cost experimentation.  </w:t>
      </w:r>
    </w:p>
    <w:p w14:paraId="5F28F7A8" w14:textId="77777777" w:rsidR="0097082B" w:rsidRDefault="0097082B" w:rsidP="00B1705E">
      <w:pPr>
        <w:spacing w:after="0" w:line="240" w:lineRule="auto"/>
        <w:rPr>
          <w:rFonts w:ascii="Times New Roman" w:hAnsi="Times New Roman" w:cs="Times New Roman"/>
          <w:b/>
          <w:sz w:val="20"/>
          <w:szCs w:val="20"/>
        </w:rPr>
      </w:pPr>
    </w:p>
    <w:p w14:paraId="41B1BE33" w14:textId="77777777" w:rsidR="00B1705E" w:rsidRDefault="006B06B7" w:rsidP="7E65F04D">
      <w:pPr>
        <w:spacing w:after="0" w:line="240" w:lineRule="auto"/>
        <w:rPr>
          <w:rFonts w:ascii="Times New Roman" w:hAnsi="Times New Roman" w:cs="Times New Roman"/>
          <w:b/>
          <w:bCs/>
          <w:sz w:val="20"/>
          <w:szCs w:val="20"/>
        </w:rPr>
      </w:pPr>
      <w:r w:rsidRPr="7E65F04D">
        <w:rPr>
          <w:rFonts w:ascii="Times New Roman" w:hAnsi="Times New Roman" w:cs="Times New Roman"/>
          <w:b/>
          <w:bCs/>
          <w:sz w:val="20"/>
          <w:szCs w:val="20"/>
        </w:rPr>
        <w:t xml:space="preserve">2. </w:t>
      </w:r>
      <w:r w:rsidR="00276551" w:rsidRPr="7E65F04D">
        <w:rPr>
          <w:rFonts w:ascii="Times New Roman" w:hAnsi="Times New Roman" w:cs="Times New Roman"/>
          <w:b/>
          <w:bCs/>
          <w:sz w:val="20"/>
          <w:szCs w:val="20"/>
        </w:rPr>
        <w:t>Theory</w:t>
      </w:r>
      <w:r w:rsidR="00341605" w:rsidRPr="7E65F04D">
        <w:rPr>
          <w:rFonts w:ascii="Times New Roman" w:hAnsi="Times New Roman" w:cs="Times New Roman"/>
          <w:b/>
          <w:bCs/>
          <w:sz w:val="20"/>
          <w:szCs w:val="20"/>
        </w:rPr>
        <w:t xml:space="preserve"> and Calculations</w:t>
      </w:r>
      <w:r w:rsidR="00276551" w:rsidRPr="7E65F04D">
        <w:rPr>
          <w:rFonts w:ascii="Times New Roman" w:hAnsi="Times New Roman" w:cs="Times New Roman"/>
          <w:b/>
          <w:bCs/>
          <w:sz w:val="20"/>
          <w:szCs w:val="20"/>
        </w:rPr>
        <w:t xml:space="preserve"> </w:t>
      </w:r>
    </w:p>
    <w:p w14:paraId="0ECA4B28" w14:textId="15CD36BE" w:rsidR="00970E90" w:rsidRPr="002F6C3D" w:rsidRDefault="00970E90" w:rsidP="008550CE">
      <w:pPr>
        <w:spacing w:after="0" w:line="240" w:lineRule="auto"/>
        <w:rPr>
          <w:rFonts w:ascii="Times New Roman" w:hAnsi="Times New Roman" w:cs="Times New Roman"/>
          <w:sz w:val="20"/>
          <w:szCs w:val="20"/>
        </w:rPr>
      </w:pPr>
      <w:r w:rsidRPr="002F6C3D">
        <w:rPr>
          <w:rFonts w:ascii="Times New Roman" w:hAnsi="Times New Roman" w:cs="Times New Roman"/>
          <w:sz w:val="20"/>
          <w:szCs w:val="20"/>
        </w:rPr>
        <w:t xml:space="preserve">2.1 Model geometry and </w:t>
      </w:r>
      <w:r w:rsidR="00836DB2" w:rsidRPr="002F6C3D">
        <w:rPr>
          <w:rFonts w:ascii="Times New Roman" w:hAnsi="Times New Roman" w:cs="Times New Roman"/>
          <w:sz w:val="20"/>
          <w:szCs w:val="20"/>
        </w:rPr>
        <w:t xml:space="preserve">simplifying </w:t>
      </w:r>
      <w:r w:rsidRPr="002F6C3D">
        <w:rPr>
          <w:rFonts w:ascii="Times New Roman" w:hAnsi="Times New Roman" w:cs="Times New Roman"/>
          <w:sz w:val="20"/>
          <w:szCs w:val="20"/>
        </w:rPr>
        <w:t>assumptions</w:t>
      </w:r>
    </w:p>
    <w:p w14:paraId="6C3C4930" w14:textId="68FCB0D7" w:rsidR="00836DB2" w:rsidRPr="00A80DDF" w:rsidRDefault="00836DB2" w:rsidP="008550CE">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A two-dimensional numerical model to approximate the heat and mass transfer behavior in the evaporative cooling device through expanded aluminum, clay-coated mesh packing used in our experiments with approxi</w:t>
      </w:r>
      <w:r w:rsidR="00B37A8E" w:rsidRPr="5A109363">
        <w:rPr>
          <w:rFonts w:ascii="Times New Roman" w:hAnsi="Times New Roman" w:cs="Times New Roman"/>
          <w:sz w:val="20"/>
          <w:szCs w:val="20"/>
        </w:rPr>
        <w:t xml:space="preserve">mate geometry shown in Figure </w:t>
      </w:r>
      <w:r w:rsidRPr="5A109363">
        <w:rPr>
          <w:rFonts w:ascii="Times New Roman" w:hAnsi="Times New Roman" w:cs="Times New Roman"/>
          <w:sz w:val="20"/>
          <w:szCs w:val="20"/>
        </w:rPr>
        <w:t>1A was developed. The model was used to predict the liquid-side temperature profile with variations in the flow direction and across the thickness of the liquid film flowing down the packing material considered. Additionally, bulk outlet air conditions and overall performance were predicted. The finite difference approach was utilized to predict liquid-side temperature profiles within the water film, air-side empirical heat and mass transfer correlations were used to estimate interfacial heat and mass transfer from water to air, and an overall enthalpy balance was used to predict air outlet conditions. For simplicity, directional changes in the water flow due to mesh geometry and mixing at the intersecting points of the mesh were ignored. For prediction of the water-side temperature profiles, water was modeled as multiple, individual, rectangular rivulets with a constant thickness flowing at a fixed downwards angle with a width equal to the mesh thickness and height equal to the total flow distance. On the air-side, we assumed that air flow was perpendicular to water rivulets and approximated rivulet geometry as cylindrical with a diameter equal to the mesh thickness for interfacial heat and mass transfer calculations. Geometry utilized in the model is shown in Figure 1B.</w:t>
      </w:r>
    </w:p>
    <w:p w14:paraId="7334816B" w14:textId="62F5F309" w:rsidR="008550CE" w:rsidRDefault="00512551" w:rsidP="008550CE">
      <w:pPr>
        <w:spacing w:after="0"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g">
            <w:drawing>
              <wp:inline distT="0" distB="0" distL="0" distR="0" wp14:anchorId="780AE7D6" wp14:editId="3F0E48BD">
                <wp:extent cx="5893435" cy="3524885"/>
                <wp:effectExtent l="0" t="0" r="12065" b="18415"/>
                <wp:docPr id="23" name="Group 23"/>
                <wp:cNvGraphicFramePr/>
                <a:graphic xmlns:a="http://schemas.openxmlformats.org/drawingml/2006/main">
                  <a:graphicData uri="http://schemas.microsoft.com/office/word/2010/wordprocessingGroup">
                    <wpg:wgp>
                      <wpg:cNvGrpSpPr/>
                      <wpg:grpSpPr>
                        <a:xfrm>
                          <a:off x="0" y="0"/>
                          <a:ext cx="5893435" cy="3524885"/>
                          <a:chOff x="0" y="0"/>
                          <a:chExt cx="5893435" cy="3524885"/>
                        </a:xfrm>
                      </wpg:grpSpPr>
                      <wpg:grpSp>
                        <wpg:cNvPr id="22" name="Group 22"/>
                        <wpg:cNvGrpSpPr/>
                        <wpg:grpSpPr>
                          <a:xfrm>
                            <a:off x="0" y="0"/>
                            <a:ext cx="5893435" cy="3524885"/>
                            <a:chOff x="261" y="0"/>
                            <a:chExt cx="5893809" cy="3524885"/>
                          </a:xfrm>
                        </wpg:grpSpPr>
                        <pic:pic xmlns:pic="http://schemas.openxmlformats.org/drawingml/2006/picture">
                          <pic:nvPicPr>
                            <pic:cNvPr id="21"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l="15585" r="9091" b="2741"/>
                            <a:stretch/>
                          </pic:blipFill>
                          <pic:spPr bwMode="auto">
                            <a:xfrm>
                              <a:off x="2613660" y="0"/>
                              <a:ext cx="3215640" cy="3108960"/>
                            </a:xfrm>
                            <a:prstGeom prst="rect">
                              <a:avLst/>
                            </a:prstGeom>
                            <a:ln>
                              <a:noFill/>
                            </a:ln>
                            <a:extLst>
                              <a:ext uri="{53640926-AAD7-44D8-BBD7-CCE9431645EC}">
                                <a14:shadowObscured xmlns:a14="http://schemas.microsoft.com/office/drawing/2010/main"/>
                              </a:ext>
                            </a:extLst>
                          </pic:spPr>
                        </pic:pic>
                        <wpg:grpSp>
                          <wpg:cNvPr id="16" name="Group 16"/>
                          <wpg:cNvGrpSpPr/>
                          <wpg:grpSpPr>
                            <a:xfrm>
                              <a:off x="261" y="22860"/>
                              <a:ext cx="5893809" cy="3502025"/>
                              <a:chOff x="261" y="22865"/>
                              <a:chExt cx="5894645" cy="3502649"/>
                            </a:xfrm>
                          </wpg:grpSpPr>
                          <pic:pic xmlns:pic="http://schemas.openxmlformats.org/drawingml/2006/picture">
                            <pic:nvPicPr>
                              <pic:cNvPr id="305" name="Picture 305" descr="Graphical user interface, chart, application&#10;&#10;Description automatically generated"/>
                              <pic:cNvPicPr>
                                <a:picLocks noChangeAspect="1"/>
                              </pic:cNvPicPr>
                            </pic:nvPicPr>
                            <pic:blipFill>
                              <a:blip r:embed="rId13" cstate="print">
                                <a:extLst>
                                  <a:ext uri="{28A0092B-C50C-407E-A947-70E740481C1C}">
                                    <a14:useLocalDpi xmlns:a14="http://schemas.microsoft.com/office/drawing/2010/main" val="0"/>
                                  </a:ext>
                                  <a:ext uri="{53640926-AAD7-44D8-BBD7-CCE9431645EC}">
                                    <a14:shadowObscured xmlns="" xmlns:o="urn:schemas-microsoft-com:office:office" xmlns:v="urn:schemas-microsoft-com:vml" xmlns:w10="urn:schemas-microsoft-com:office:word" xmlns:w="http://schemas.openxmlformats.org/wordprocessingml/2006/main" xmlns:c="http://schemas.openxmlformats.org/drawingml/2006/chart" xmlns:a14="http://schemas.microsoft.com/office/drawing/2010/main" xmlns:arto="http://schemas.microsoft.com/office/word/2006/arto"/>
                                  </a:ext>
                                </a:extLst>
                              </a:blip>
                              <a:srcRect l="33333" t="20057" r="34487" b="14985"/>
                              <a:stretch>
                                <a:fillRect/>
                              </a:stretch>
                            </pic:blipFill>
                            <pic:spPr>
                              <a:xfrm>
                                <a:off x="261" y="22865"/>
                                <a:ext cx="2613770" cy="2967728"/>
                              </a:xfrm>
                              <a:prstGeom prst="rect">
                                <a:avLst/>
                              </a:prstGeom>
                            </pic:spPr>
                          </pic:pic>
                          <wps:wsp>
                            <wps:cNvPr id="14" name="Text Box 2"/>
                            <wps:cNvSpPr txBox="1">
                              <a:spLocks noChangeArrowheads="1"/>
                            </wps:cNvSpPr>
                            <wps:spPr bwMode="auto">
                              <a:xfrm>
                                <a:off x="68590" y="3109589"/>
                                <a:ext cx="5826316" cy="415925"/>
                              </a:xfrm>
                              <a:prstGeom prst="rect">
                                <a:avLst/>
                              </a:prstGeom>
                              <a:solidFill>
                                <a:srgbClr val="FFFFFF"/>
                              </a:solidFill>
                              <a:ln w="9525">
                                <a:solidFill>
                                  <a:schemeClr val="bg1"/>
                                </a:solidFill>
                                <a:miter lim="800000"/>
                                <a:headEnd/>
                                <a:tailEnd/>
                              </a:ln>
                            </wps:spPr>
                            <wps:txbx>
                              <w:txbxContent>
                                <w:p w14:paraId="77D7AE17" w14:textId="799541CE" w:rsidR="002F6C3D" w:rsidRPr="00940334" w:rsidRDefault="002F6C3D" w:rsidP="002F6C3D">
                                  <w:pPr>
                                    <w:jc w:val="center"/>
                                    <w:rPr>
                                      <w:rFonts w:ascii="Times New Roman" w:hAnsi="Times New Roman" w:cs="Times New Roman"/>
                                      <w:sz w:val="20"/>
                                      <w:szCs w:val="20"/>
                                    </w:rPr>
                                  </w:pPr>
                                  <w:r w:rsidRPr="002F6C3D">
                                    <w:rPr>
                                      <w:rFonts w:ascii="Times New Roman" w:hAnsi="Times New Roman" w:cs="Times New Roman"/>
                                      <w:sz w:val="20"/>
                                      <w:szCs w:val="20"/>
                                    </w:rPr>
                                    <w:t>Figure 1.</w:t>
                                  </w:r>
                                  <w:r w:rsidRPr="00940334">
                                    <w:rPr>
                                      <w:rFonts w:ascii="Times New Roman" w:hAnsi="Times New Roman" w:cs="Times New Roman"/>
                                      <w:sz w:val="20"/>
                                      <w:szCs w:val="20"/>
                                    </w:rPr>
                                    <w:t xml:space="preserve"> Diagram of subsection of expanded aluminum wire mesh packing with air and water flow directions (A); simplified geometry used for finite difference model (B)</w:t>
                                  </w:r>
                                  <w:r>
                                    <w:rPr>
                                      <w:rFonts w:ascii="Times New Roman" w:hAnsi="Times New Roman" w:cs="Times New Roman"/>
                                      <w:sz w:val="20"/>
                                      <w:szCs w:val="20"/>
                                    </w:rPr>
                                    <w:t>.</w:t>
                                  </w:r>
                                </w:p>
                              </w:txbxContent>
                            </wps:txbx>
                            <wps:bodyPr rot="0" vert="horz" wrap="square" lIns="91440" tIns="45720" rIns="91440" bIns="45720" anchor="t" anchorCtr="0">
                              <a:noAutofit/>
                            </wps:bodyPr>
                          </wps:wsp>
                        </wpg:grpSp>
                      </wpg:grpSp>
                      <wps:wsp>
                        <wps:cNvPr id="9" name="Text Box 2"/>
                        <wps:cNvSpPr txBox="1">
                          <a:spLocks noChangeArrowheads="1"/>
                        </wps:cNvSpPr>
                        <wps:spPr bwMode="auto">
                          <a:xfrm>
                            <a:off x="68315" y="152400"/>
                            <a:ext cx="325120" cy="320040"/>
                          </a:xfrm>
                          <a:prstGeom prst="rect">
                            <a:avLst/>
                          </a:prstGeom>
                          <a:noFill/>
                          <a:ln w="9525">
                            <a:noFill/>
                            <a:miter lim="800000"/>
                            <a:headEnd/>
                            <a:tailEnd/>
                          </a:ln>
                        </wps:spPr>
                        <wps:txbx>
                          <w:txbxContent>
                            <w:p w14:paraId="215E4CA9" w14:textId="4E3542C2" w:rsidR="002F6C3D" w:rsidRPr="008550CE" w:rsidRDefault="002F6C3D" w:rsidP="008550CE">
                              <w:pPr>
                                <w:rPr>
                                  <w:b/>
                                  <w:color w:val="000000" w:themeColor="text1"/>
                                  <w:sz w:val="32"/>
                                  <w:szCs w:val="32"/>
                                </w:rPr>
                              </w:pPr>
                              <w:r w:rsidRPr="008550CE">
                                <w:rPr>
                                  <w:b/>
                                  <w:color w:val="000000" w:themeColor="text1"/>
                                  <w:sz w:val="32"/>
                                  <w:szCs w:val="32"/>
                                </w:rPr>
                                <w:t>A</w:t>
                              </w:r>
                            </w:p>
                          </w:txbxContent>
                        </wps:txbx>
                        <wps:bodyPr rot="0" vert="horz" wrap="square" lIns="91440" tIns="45720" rIns="91440" bIns="45720" anchor="t" anchorCtr="0">
                          <a:noAutofit/>
                        </wps:bodyPr>
                      </wps:wsp>
                      <wps:wsp>
                        <wps:cNvPr id="10" name="Text Box 2"/>
                        <wps:cNvSpPr txBox="1">
                          <a:spLocks noChangeArrowheads="1"/>
                        </wps:cNvSpPr>
                        <wps:spPr bwMode="auto">
                          <a:xfrm>
                            <a:off x="2613233" y="152400"/>
                            <a:ext cx="325120" cy="320040"/>
                          </a:xfrm>
                          <a:prstGeom prst="rect">
                            <a:avLst/>
                          </a:prstGeom>
                          <a:noFill/>
                          <a:ln w="9525">
                            <a:noFill/>
                            <a:miter lim="800000"/>
                            <a:headEnd/>
                            <a:tailEnd/>
                          </a:ln>
                        </wps:spPr>
                        <wps:txbx>
                          <w:txbxContent>
                            <w:p w14:paraId="3ACEF53F" w14:textId="2A92FB57" w:rsidR="002F6C3D" w:rsidRPr="008550CE" w:rsidRDefault="002F6C3D" w:rsidP="008550CE">
                              <w:pPr>
                                <w:rPr>
                                  <w:b/>
                                  <w:color w:val="000000" w:themeColor="text1"/>
                                  <w:sz w:val="32"/>
                                  <w:szCs w:val="32"/>
                                </w:rPr>
                              </w:pPr>
                              <w:r>
                                <w:rPr>
                                  <w:b/>
                                  <w:color w:val="000000" w:themeColor="text1"/>
                                  <w:sz w:val="32"/>
                                  <w:szCs w:val="32"/>
                                </w:rPr>
                                <w:t>B</w:t>
                              </w:r>
                            </w:p>
                          </w:txbxContent>
                        </wps:txbx>
                        <wps:bodyPr rot="0" vert="horz" wrap="square" lIns="91440" tIns="45720" rIns="91440" bIns="45720" anchor="t" anchorCtr="0">
                          <a:noAutofit/>
                        </wps:bodyPr>
                      </wps:wsp>
                    </wpg:wgp>
                  </a:graphicData>
                </a:graphic>
              </wp:inline>
            </w:drawing>
          </mc:Choice>
          <mc:Fallback>
            <w:pict>
              <v:group w14:anchorId="780AE7D6" id="Group 23" o:spid="_x0000_s1026" style="width:464.05pt;height:277.55pt;mso-position-horizontal-relative:char;mso-position-vertical-relative:line" coordsize="58934,3524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">
                <v:group id="Group 22" o:spid="_x0000_s1027" style="position:absolute;width:58934;height:35248" coordorigin="2" coordsize="58938,3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left:26136;width:32157;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">
                    <v:imagedata r:id="rId14" o:title="" cropbottom="1796f" cropleft="10214f" cropright="5958f"/>
                  </v:shape>
                  <v:group id="Group 16" o:spid="_x0000_s1029" style="position:absolute;left:2;top:228;width:58938;height:35020" coordorigin="2,228" coordsize="58946,3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Picture 305" o:spid="_x0000_s1030" type="#_x0000_t75" alt="Graphical user interface, chart, application&#10;&#10;Description automatically generated" style="position:absolute;left:2;top:228;width:26138;height:2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">
                      <v:imagedata r:id="rId15" o:title="Graphical user interface, chart, application&#10;&#10;Description automatically generated" croptop="13145f" cropbottom="9821f" cropleft="21845f" cropright="22601f"/>
                    </v:shape>
                    <v:shapetype id="_x0000_t202" coordsize="21600,21600" o:spt="202" path="m,l,21600r21600,l21600,xe">
                      <v:stroke joinstyle="miter"/>
                      <v:path gradientshapeok="t" o:connecttype="rect"/>
                    </v:shapetype>
                    <v:shape id="Text Box 2" o:spid="_x0000_s1031" type="#_x0000_t202" style="position:absolute;left:685;top:31095;width:58264;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" strokecolor="white [3212]">
                      <v:textbox>
                        <w:txbxContent>
                          <w:p w14:paraId="77D7AE17" w14:textId="799541CE" w:rsidR="002F6C3D" w:rsidRPr="00940334" w:rsidRDefault="002F6C3D" w:rsidP="002F6C3D">
                            <w:pPr>
                              <w:jc w:val="center"/>
                              <w:rPr>
                                <w:rFonts w:ascii="Times New Roman" w:hAnsi="Times New Roman" w:cs="Times New Roman"/>
                                <w:sz w:val="20"/>
                                <w:szCs w:val="20"/>
                              </w:rPr>
                            </w:pPr>
                            <w:r w:rsidRPr="002F6C3D">
                              <w:rPr>
                                <w:rFonts w:ascii="Times New Roman" w:hAnsi="Times New Roman" w:cs="Times New Roman"/>
                                <w:sz w:val="20"/>
                                <w:szCs w:val="20"/>
                              </w:rPr>
                              <w:t>Figure 1.</w:t>
                            </w:r>
                            <w:r w:rsidRPr="00940334">
                              <w:rPr>
                                <w:rFonts w:ascii="Times New Roman" w:hAnsi="Times New Roman" w:cs="Times New Roman"/>
                                <w:sz w:val="20"/>
                                <w:szCs w:val="20"/>
                              </w:rPr>
                              <w:t xml:space="preserve"> Diagram of subsection of expanded aluminum wire mesh packing with air and water flow directions (A); simplified geometry used for finite difference model (B)</w:t>
                            </w:r>
                            <w:r>
                              <w:rPr>
                                <w:rFonts w:ascii="Times New Roman" w:hAnsi="Times New Roman" w:cs="Times New Roman"/>
                                <w:sz w:val="20"/>
                                <w:szCs w:val="20"/>
                              </w:rPr>
                              <w:t>.</w:t>
                            </w:r>
                          </w:p>
                        </w:txbxContent>
                      </v:textbox>
                    </v:shape>
                  </v:group>
                </v:group>
                <v:shape id="Text Box 2" o:spid="_x0000_s1032" type="#_x0000_t202" style="position:absolute;left:683;top:1524;width:3251;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215E4CA9" w14:textId="4E3542C2" w:rsidR="002F6C3D" w:rsidRPr="008550CE" w:rsidRDefault="002F6C3D" w:rsidP="008550CE">
                        <w:pPr>
                          <w:rPr>
                            <w:b/>
                            <w:color w:val="000000" w:themeColor="text1"/>
                            <w:sz w:val="32"/>
                            <w:szCs w:val="32"/>
                          </w:rPr>
                        </w:pPr>
                        <w:r w:rsidRPr="008550CE">
                          <w:rPr>
                            <w:b/>
                            <w:color w:val="000000" w:themeColor="text1"/>
                            <w:sz w:val="32"/>
                            <w:szCs w:val="32"/>
                          </w:rPr>
                          <w:t>A</w:t>
                        </w:r>
                      </w:p>
                    </w:txbxContent>
                  </v:textbox>
                </v:shape>
                <v:shape id="Text Box 2" o:spid="_x0000_s1033" type="#_x0000_t202" style="position:absolute;left:26132;top:1524;width:3251;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ACEF53F" w14:textId="2A92FB57" w:rsidR="002F6C3D" w:rsidRPr="008550CE" w:rsidRDefault="002F6C3D" w:rsidP="008550CE">
                        <w:pPr>
                          <w:rPr>
                            <w:b/>
                            <w:color w:val="000000" w:themeColor="text1"/>
                            <w:sz w:val="32"/>
                            <w:szCs w:val="32"/>
                          </w:rPr>
                        </w:pPr>
                        <w:r>
                          <w:rPr>
                            <w:b/>
                            <w:color w:val="000000" w:themeColor="text1"/>
                            <w:sz w:val="32"/>
                            <w:szCs w:val="32"/>
                          </w:rPr>
                          <w:t>B</w:t>
                        </w:r>
                      </w:p>
                    </w:txbxContent>
                  </v:textbox>
                </v:shape>
                <w10:anchorlock/>
              </v:group>
            </w:pict>
          </mc:Fallback>
        </mc:AlternateContent>
      </w:r>
    </w:p>
    <w:p w14:paraId="1D841B31" w14:textId="674FA51E" w:rsidR="00512551" w:rsidRDefault="00836DB2" w:rsidP="00512551">
      <w:pPr>
        <w:spacing w:after="0" w:line="240" w:lineRule="auto"/>
        <w:rPr>
          <w:rFonts w:ascii="Times New Roman" w:hAnsi="Times New Roman" w:cs="Times New Roman"/>
          <w:sz w:val="20"/>
          <w:szCs w:val="20"/>
        </w:rPr>
      </w:pPr>
      <w:r w:rsidRPr="00836DB2">
        <w:rPr>
          <w:rFonts w:ascii="Times New Roman" w:hAnsi="Times New Roman" w:cs="Times New Roman"/>
          <w:sz w:val="20"/>
          <w:szCs w:val="20"/>
        </w:rPr>
        <w:t>The following simplifying assumptions are used in the overall model: 1) the system is at steady state; 2) water flow can be modeled as laminar film flow; convection dominates conduction in the flow direction; 3) the superficial air velocity is uniform throughout the packing and can be represented by the average velocity measured at the packing outlet; 4) the air-side temperature and relative humidity (</w:t>
      </w:r>
      <m:oMath>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air</m:t>
            </m:r>
          </m:sub>
        </m:sSub>
      </m:oMath>
      <w:r w:rsidRPr="00836DB2">
        <w:rPr>
          <w:rFonts w:ascii="Times New Roman" w:hAnsi="Times New Roman" w:cs="Times New Roman"/>
          <w:sz w:val="20"/>
          <w:szCs w:val="20"/>
        </w:rPr>
        <w:t xml:space="preserve">) can be represented by bulk-average values, i.e., variation in the air flow direction is not considered; and 5) air-side heat and mass transfer coefficients can be estimated from empirical correlations for flow past a single cylinder alone, and that any effects of heat and mass transfer arising from the overall packing geometry are neglected. Supersaturated air conditions are not considered. </w:t>
      </w:r>
      <w:r w:rsidRPr="00836DB2">
        <w:rPr>
          <w:rFonts w:ascii="Times New Roman" w:hAnsi="Times New Roman" w:cs="Times New Roman"/>
          <w:sz w:val="20"/>
          <w:szCs w:val="20"/>
        </w:rPr>
        <w:lastRenderedPageBreak/>
        <w:t>Model inputs include water flow rate, air velocity, inlet air and water temperatures, inlet relative humidity, and packing dimensions.</w:t>
      </w:r>
    </w:p>
    <w:p w14:paraId="691F7959" w14:textId="390A44AA" w:rsidR="009B362E" w:rsidRDefault="009B362E" w:rsidP="008550CE">
      <w:pPr>
        <w:spacing w:after="0" w:line="240" w:lineRule="auto"/>
        <w:rPr>
          <w:rFonts w:ascii="Times New Roman" w:hAnsi="Times New Roman" w:cs="Times New Roman"/>
          <w:i/>
          <w:sz w:val="20"/>
          <w:szCs w:val="20"/>
        </w:rPr>
      </w:pPr>
    </w:p>
    <w:p w14:paraId="424B660A" w14:textId="2D9F47F4" w:rsidR="004A3EDA" w:rsidRPr="002F6C3D" w:rsidRDefault="0C30152B" w:rsidP="008550CE">
      <w:pPr>
        <w:spacing w:after="0" w:line="240" w:lineRule="auto"/>
        <w:rPr>
          <w:rFonts w:ascii="Times New Roman" w:hAnsi="Times New Roman" w:cs="Times New Roman"/>
          <w:sz w:val="20"/>
          <w:szCs w:val="20"/>
        </w:rPr>
      </w:pPr>
      <w:r w:rsidRPr="002F6C3D">
        <w:rPr>
          <w:rFonts w:ascii="Times New Roman" w:hAnsi="Times New Roman" w:cs="Times New Roman"/>
          <w:sz w:val="20"/>
          <w:szCs w:val="20"/>
        </w:rPr>
        <w:t>2</w:t>
      </w:r>
      <w:r w:rsidR="00970E90" w:rsidRPr="002F6C3D">
        <w:rPr>
          <w:rFonts w:ascii="Times New Roman" w:hAnsi="Times New Roman" w:cs="Times New Roman"/>
          <w:sz w:val="20"/>
          <w:szCs w:val="20"/>
        </w:rPr>
        <w:t>.2</w:t>
      </w:r>
      <w:r w:rsidRPr="002F6C3D">
        <w:rPr>
          <w:rFonts w:ascii="Times New Roman" w:hAnsi="Times New Roman" w:cs="Times New Roman"/>
          <w:sz w:val="20"/>
          <w:szCs w:val="20"/>
        </w:rPr>
        <w:t xml:space="preserve"> Velocity </w:t>
      </w:r>
      <w:r w:rsidR="00970E90" w:rsidRPr="002F6C3D">
        <w:rPr>
          <w:rFonts w:ascii="Times New Roman" w:hAnsi="Times New Roman" w:cs="Times New Roman"/>
          <w:sz w:val="20"/>
          <w:szCs w:val="20"/>
        </w:rPr>
        <w:t>p</w:t>
      </w:r>
      <w:r w:rsidRPr="002F6C3D">
        <w:rPr>
          <w:rFonts w:ascii="Times New Roman" w:hAnsi="Times New Roman" w:cs="Times New Roman"/>
          <w:sz w:val="20"/>
          <w:szCs w:val="20"/>
        </w:rPr>
        <w:t xml:space="preserve">rofile of </w:t>
      </w:r>
      <w:r w:rsidR="00970E90" w:rsidRPr="002F6C3D">
        <w:rPr>
          <w:rFonts w:ascii="Times New Roman" w:hAnsi="Times New Roman" w:cs="Times New Roman"/>
          <w:sz w:val="20"/>
          <w:szCs w:val="20"/>
        </w:rPr>
        <w:t>l</w:t>
      </w:r>
      <w:r w:rsidRPr="002F6C3D">
        <w:rPr>
          <w:rFonts w:ascii="Times New Roman" w:hAnsi="Times New Roman" w:cs="Times New Roman"/>
          <w:sz w:val="20"/>
          <w:szCs w:val="20"/>
        </w:rPr>
        <w:t xml:space="preserve">iquid </w:t>
      </w:r>
      <w:r w:rsidR="00970E90" w:rsidRPr="002F6C3D">
        <w:rPr>
          <w:rFonts w:ascii="Times New Roman" w:hAnsi="Times New Roman" w:cs="Times New Roman"/>
          <w:sz w:val="20"/>
          <w:szCs w:val="20"/>
        </w:rPr>
        <w:t>r</w:t>
      </w:r>
      <w:r w:rsidRPr="002F6C3D">
        <w:rPr>
          <w:rFonts w:ascii="Times New Roman" w:hAnsi="Times New Roman" w:cs="Times New Roman"/>
          <w:sz w:val="20"/>
          <w:szCs w:val="20"/>
        </w:rPr>
        <w:t>ivulets</w:t>
      </w:r>
    </w:p>
    <w:p w14:paraId="76701213" w14:textId="7541AA57" w:rsidR="00836DB2" w:rsidRDefault="00836DB2" w:rsidP="00836DB2">
      <w:pPr>
        <w:spacing w:after="0" w:line="240" w:lineRule="auto"/>
        <w:rPr>
          <w:rFonts w:ascii="Times New Roman" w:hAnsi="Times New Roman" w:cs="Times New Roman"/>
          <w:sz w:val="20"/>
          <w:szCs w:val="20"/>
        </w:rPr>
      </w:pPr>
      <w:r w:rsidRPr="00A80DDF">
        <w:rPr>
          <w:rFonts w:ascii="Times New Roman" w:hAnsi="Times New Roman" w:cs="Times New Roman"/>
          <w:sz w:val="20"/>
          <w:szCs w:val="20"/>
        </w:rPr>
        <w:t xml:space="preserve">The velocity profile of the water traveling down the medium is modeled as a rectangular falling film down a tilted flat plate. The thickness of the rivulet, δ, can be estimated from the total volumetric flowrate as shown in Eqn. 1, where </w:t>
      </w:r>
      <m:oMath>
        <m:r>
          <m:rPr>
            <m:sty m:val="p"/>
          </m:rPr>
          <w:rPr>
            <w:rFonts w:ascii="Cambria Math" w:hAnsi="Cambria Math" w:cs="Times New Roman"/>
            <w:sz w:val="20"/>
            <w:szCs w:val="20"/>
          </w:rPr>
          <m:t>μ</m:t>
        </m:r>
      </m:oMath>
      <w:r w:rsidRPr="00A80DDF">
        <w:rPr>
          <w:rFonts w:ascii="Times New Roman" w:hAnsi="Times New Roman" w:cs="Times New Roman"/>
          <w:sz w:val="20"/>
          <w:szCs w:val="20"/>
        </w:rPr>
        <w:t xml:space="preserve"> and </w:t>
      </w:r>
      <m:oMath>
        <m:r>
          <m:rPr>
            <m:sty m:val="p"/>
          </m:rPr>
          <w:rPr>
            <w:rFonts w:ascii="Cambria Math" w:hAnsi="Cambria Math" w:cs="Times New Roman"/>
            <w:sz w:val="20"/>
            <w:szCs w:val="20"/>
          </w:rPr>
          <m:t>ρ</m:t>
        </m:r>
      </m:oMath>
      <w:r w:rsidRPr="00A80DDF">
        <w:rPr>
          <w:rFonts w:ascii="Times New Roman" w:hAnsi="Times New Roman" w:cs="Times New Roman"/>
          <w:sz w:val="20"/>
          <w:szCs w:val="20"/>
        </w:rPr>
        <w:t xml:space="preserve"> are the viscosity and density of the water respectively, </w:t>
      </w:r>
      <m:oMath>
        <m:r>
          <m:rPr>
            <m:sty m:val="p"/>
          </m:rPr>
          <w:rPr>
            <w:rFonts w:ascii="Cambria Math" w:hAnsi="Cambria Math" w:cs="Times New Roman"/>
            <w:sz w:val="20"/>
            <w:szCs w:val="20"/>
          </w:rPr>
          <m:t>w</m:t>
        </m:r>
      </m:oMath>
      <w:r w:rsidRPr="00A80DDF">
        <w:rPr>
          <w:rFonts w:ascii="Times New Roman" w:hAnsi="Times New Roman" w:cs="Times New Roman"/>
          <w:sz w:val="20"/>
          <w:szCs w:val="20"/>
        </w:rPr>
        <w:t xml:space="preserve"> the width of the rivulet, assumed equal to the width of a single layer of packing medium, 0.002 m, </w:t>
      </w:r>
      <m:oMath>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V</m:t>
                </m:r>
              </m:e>
            </m:acc>
          </m:e>
          <m:sub>
            <m:r>
              <m:rPr>
                <m:sty m:val="p"/>
              </m:rPr>
              <w:rPr>
                <w:rFonts w:ascii="Cambria Math" w:hAnsi="Cambria Math" w:cs="Times New Roman"/>
                <w:sz w:val="20"/>
                <w:szCs w:val="20"/>
              </w:rPr>
              <m:t>l</m:t>
            </m:r>
          </m:sub>
        </m:sSub>
      </m:oMath>
      <w:r w:rsidRPr="00A80DDF">
        <w:rPr>
          <w:rFonts w:ascii="Times New Roman" w:hAnsi="Times New Roman" w:cs="Times New Roman"/>
          <w:sz w:val="20"/>
          <w:szCs w:val="20"/>
        </w:rPr>
        <w:t xml:space="preserve"> the volumetric flow rate of the water, β the angle from vertical at which the rivulet flows, estimated as 29.7 ° from the packing dimensions,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N</m:t>
            </m:r>
          </m:e>
          <m:sub>
            <m:r>
              <m:rPr>
                <m:sty m:val="p"/>
              </m:rPr>
              <w:rPr>
                <w:rFonts w:ascii="Cambria Math" w:hAnsi="Cambria Math" w:cs="Times New Roman"/>
                <w:sz w:val="20"/>
                <w:szCs w:val="20"/>
              </w:rPr>
              <m:t>c</m:t>
            </m:r>
          </m:sub>
        </m:sSub>
      </m:oMath>
      <w:r w:rsidRPr="00A80DDF">
        <w:rPr>
          <w:rFonts w:ascii="Times New Roman" w:hAnsi="Times New Roman" w:cs="Times New Roman"/>
          <w:sz w:val="20"/>
          <w:szCs w:val="20"/>
        </w:rPr>
        <w:t xml:space="preserve"> is the number of channels for water flow, a fitting parameter which was estimated by minimizing the sum of squares error between experimentally measured and predicted heat transfer rates:</w:t>
      </w:r>
    </w:p>
    <w:p w14:paraId="4C00435C" w14:textId="77777777" w:rsidR="00836DB2" w:rsidRPr="00A80DDF" w:rsidRDefault="00836DB2" w:rsidP="00836DB2">
      <w:pPr>
        <w:spacing w:after="0" w:line="240" w:lineRule="auto"/>
        <w:rPr>
          <w:rFonts w:ascii="Times New Roman" w:hAnsi="Times New Roman" w:cs="Times New Roman"/>
          <w:sz w:val="20"/>
          <w:szCs w:val="20"/>
        </w:rPr>
      </w:pPr>
    </w:p>
    <w:tbl>
      <w:tblPr>
        <w:tblW w:w="0" w:type="auto"/>
        <w:tblLook w:val="04A0" w:firstRow="1" w:lastRow="0" w:firstColumn="1" w:lastColumn="0" w:noHBand="0" w:noVBand="1"/>
      </w:tblPr>
      <w:tblGrid>
        <w:gridCol w:w="3095"/>
        <w:gridCol w:w="3162"/>
        <w:gridCol w:w="3103"/>
      </w:tblGrid>
      <w:tr w:rsidR="00836DB2" w:rsidRPr="00836DB2" w14:paraId="04AAF77E" w14:textId="77777777" w:rsidTr="00836DB2">
        <w:tc>
          <w:tcPr>
            <w:tcW w:w="3192" w:type="dxa"/>
          </w:tcPr>
          <w:p w14:paraId="44724F53" w14:textId="77777777" w:rsidR="00836DB2" w:rsidRPr="00A80DDF" w:rsidRDefault="00836DB2" w:rsidP="00836DB2">
            <w:pPr>
              <w:spacing w:after="0" w:line="240" w:lineRule="auto"/>
              <w:rPr>
                <w:rFonts w:ascii="Times New Roman" w:hAnsi="Times New Roman" w:cs="Times New Roman"/>
                <w:sz w:val="20"/>
                <w:szCs w:val="20"/>
              </w:rPr>
            </w:pPr>
          </w:p>
        </w:tc>
        <w:tc>
          <w:tcPr>
            <w:tcW w:w="3192" w:type="dxa"/>
          </w:tcPr>
          <w:p w14:paraId="7059F6B2" w14:textId="11C96421" w:rsidR="00836DB2" w:rsidRPr="00836DB2" w:rsidRDefault="00836DB2" w:rsidP="00836DB2">
            <w:pPr>
              <w:spacing w:after="0" w:line="240" w:lineRule="auto"/>
              <w:rPr>
                <w:rFonts w:ascii="Times New Roman" w:hAnsi="Times New Roman" w:cs="Times New Roman"/>
                <w:i/>
                <w:sz w:val="20"/>
                <w:szCs w:val="20"/>
              </w:rPr>
            </w:pPr>
            <m:oMathPara>
              <m:oMath>
                <m:r>
                  <w:rPr>
                    <w:rFonts w:ascii="Cambria Math" w:hAnsi="Cambria Math" w:cs="Times New Roman"/>
                    <w:sz w:val="20"/>
                    <w:szCs w:val="20"/>
                  </w:rPr>
                  <m:t>δ=</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f>
                          <m:fPr>
                            <m:ctrlPr>
                              <w:rPr>
                                <w:rFonts w:ascii="Cambria Math" w:hAnsi="Cambria Math" w:cs="Times New Roman"/>
                                <w:i/>
                                <w:sz w:val="20"/>
                                <w:szCs w:val="20"/>
                              </w:rPr>
                            </m:ctrlPr>
                          </m:fPr>
                          <m:num>
                            <m:r>
                              <w:rPr>
                                <w:rFonts w:ascii="Cambria Math" w:hAnsi="Cambria Math" w:cs="Times New Roman"/>
                                <w:sz w:val="20"/>
                                <w:szCs w:val="20"/>
                              </w:rPr>
                              <m:t>3μ</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l</m:t>
                                </m:r>
                              </m:sub>
                            </m:sSub>
                          </m:num>
                          <m:den>
                            <m:r>
                              <w:rPr>
                                <w:rFonts w:ascii="Cambria Math" w:hAnsi="Cambria Math" w:cs="Times New Roman"/>
                                <w:sz w:val="20"/>
                                <w:szCs w:val="20"/>
                              </w:rPr>
                              <m:t>ρg</m:t>
                            </m:r>
                            <m:sSub>
                              <m:sSubPr>
                                <m:ctrlPr>
                                  <w:rPr>
                                    <w:rFonts w:ascii="Cambria Math" w:hAnsi="Cambria Math" w:cs="Times New Roman"/>
                                    <w:i/>
                                    <w:sz w:val="20"/>
                                    <w:szCs w:val="20"/>
                                  </w:rPr>
                                </m:ctrlPr>
                              </m:sSubPr>
                              <m:e>
                                <m:r>
                                  <w:rPr>
                                    <w:rFonts w:ascii="Cambria Math" w:hAnsi="Cambria Math" w:cs="Times New Roman"/>
                                    <w:sz w:val="20"/>
                                    <w:szCs w:val="20"/>
                                  </w:rPr>
                                  <m:t>cos⁡(β)N</m:t>
                                </m:r>
                              </m:e>
                              <m:sub>
                                <m:r>
                                  <w:rPr>
                                    <w:rFonts w:ascii="Cambria Math" w:hAnsi="Cambria Math" w:cs="Times New Roman"/>
                                    <w:sz w:val="20"/>
                                    <w:szCs w:val="20"/>
                                  </w:rPr>
                                  <m:t>c</m:t>
                                </m:r>
                              </m:sub>
                            </m:sSub>
                            <m:r>
                              <w:rPr>
                                <w:rFonts w:ascii="Cambria Math" w:hAnsi="Cambria Math" w:cs="Times New Roman"/>
                                <w:sz w:val="20"/>
                                <w:szCs w:val="20"/>
                              </w:rPr>
                              <m:t>w</m:t>
                            </m:r>
                          </m:den>
                        </m:f>
                      </m:e>
                    </m:d>
                  </m:e>
                  <m:sup>
                    <m:r>
                      <w:rPr>
                        <w:rFonts w:ascii="Cambria Math" w:hAnsi="Cambria Math" w:cs="Times New Roman"/>
                        <w:sz w:val="20"/>
                        <w:szCs w:val="20"/>
                      </w:rPr>
                      <m:t>1/3</m:t>
                    </m:r>
                  </m:sup>
                </m:sSup>
                <m:r>
                  <w:rPr>
                    <w:rFonts w:ascii="Cambria Math" w:hAnsi="Cambria Math" w:cs="Times New Roman"/>
                    <w:sz w:val="20"/>
                    <w:szCs w:val="20"/>
                  </w:rPr>
                  <m:t xml:space="preserve">   </m:t>
                </m:r>
              </m:oMath>
            </m:oMathPara>
          </w:p>
        </w:tc>
        <w:tc>
          <w:tcPr>
            <w:tcW w:w="3192" w:type="dxa"/>
          </w:tcPr>
          <w:p w14:paraId="4659F8CF" w14:textId="77777777" w:rsidR="00836DB2" w:rsidRPr="00A80DDF" w:rsidRDefault="00836DB2" w:rsidP="00A80DDF">
            <w:pPr>
              <w:spacing w:after="0" w:line="240" w:lineRule="auto"/>
              <w:jc w:val="right"/>
              <w:rPr>
                <w:rFonts w:ascii="Times New Roman" w:hAnsi="Times New Roman" w:cs="Times New Roman"/>
                <w:sz w:val="20"/>
                <w:szCs w:val="20"/>
              </w:rPr>
            </w:pPr>
            <w:r w:rsidRPr="00A80DDF">
              <w:rPr>
                <w:rFonts w:ascii="Times New Roman" w:hAnsi="Times New Roman" w:cs="Times New Roman"/>
                <w:sz w:val="20"/>
                <w:szCs w:val="20"/>
              </w:rPr>
              <w:t>(1)</w:t>
            </w:r>
          </w:p>
        </w:tc>
      </w:tr>
    </w:tbl>
    <w:p w14:paraId="4124F4B7" w14:textId="77777777" w:rsidR="00836DB2" w:rsidRDefault="00836DB2" w:rsidP="00836DB2">
      <w:pPr>
        <w:spacing w:after="0" w:line="240" w:lineRule="auto"/>
        <w:rPr>
          <w:rFonts w:ascii="Times New Roman" w:hAnsi="Times New Roman" w:cs="Times New Roman"/>
          <w:sz w:val="20"/>
          <w:szCs w:val="20"/>
        </w:rPr>
      </w:pPr>
    </w:p>
    <w:p w14:paraId="2DE54B88" w14:textId="77777777" w:rsidR="00836DB2" w:rsidRDefault="00836DB2" w:rsidP="00836DB2">
      <w:pPr>
        <w:spacing w:after="0" w:line="240" w:lineRule="auto"/>
        <w:rPr>
          <w:rFonts w:ascii="Times New Roman" w:hAnsi="Times New Roman" w:cs="Times New Roman"/>
          <w:sz w:val="20"/>
          <w:szCs w:val="20"/>
        </w:rPr>
      </w:pPr>
      <w:r w:rsidRPr="00A80DDF">
        <w:rPr>
          <w:rFonts w:ascii="Times New Roman" w:hAnsi="Times New Roman" w:cs="Times New Roman"/>
          <w:sz w:val="20"/>
          <w:szCs w:val="20"/>
        </w:rPr>
        <w:t>The velocity at any horizontal position in the falling rivulet is then estimated with Eqn. 2:</w:t>
      </w:r>
    </w:p>
    <w:p w14:paraId="41CCF795" w14:textId="77777777" w:rsidR="00836DB2" w:rsidRPr="00A80DDF" w:rsidRDefault="00836DB2" w:rsidP="00836DB2">
      <w:pPr>
        <w:spacing w:after="0" w:line="240" w:lineRule="auto"/>
        <w:rPr>
          <w:rFonts w:ascii="Times New Roman" w:hAnsi="Times New Roman" w:cs="Times New Roman"/>
          <w:sz w:val="20"/>
          <w:szCs w:val="20"/>
        </w:rPr>
      </w:pPr>
    </w:p>
    <w:tbl>
      <w:tblPr>
        <w:tblW w:w="0" w:type="auto"/>
        <w:tblLook w:val="04A0" w:firstRow="1" w:lastRow="0" w:firstColumn="1" w:lastColumn="0" w:noHBand="0" w:noVBand="1"/>
      </w:tblPr>
      <w:tblGrid>
        <w:gridCol w:w="1857"/>
        <w:gridCol w:w="5552"/>
        <w:gridCol w:w="1951"/>
      </w:tblGrid>
      <w:tr w:rsidR="00836DB2" w:rsidRPr="00836DB2" w14:paraId="623F92B3" w14:textId="77777777" w:rsidTr="00A80DDF">
        <w:tc>
          <w:tcPr>
            <w:tcW w:w="1908" w:type="dxa"/>
          </w:tcPr>
          <w:p w14:paraId="508F6112" w14:textId="77777777" w:rsidR="00836DB2" w:rsidRPr="00A80DDF" w:rsidRDefault="00836DB2" w:rsidP="00836DB2">
            <w:pPr>
              <w:spacing w:after="0" w:line="240" w:lineRule="auto"/>
              <w:rPr>
                <w:rFonts w:ascii="Times New Roman" w:hAnsi="Times New Roman" w:cs="Times New Roman"/>
                <w:sz w:val="20"/>
                <w:szCs w:val="20"/>
              </w:rPr>
            </w:pPr>
          </w:p>
        </w:tc>
        <w:tc>
          <w:tcPr>
            <w:tcW w:w="5670" w:type="dxa"/>
          </w:tcPr>
          <w:p w14:paraId="278BC004" w14:textId="15DA160C" w:rsidR="00836DB2" w:rsidRPr="00836DB2" w:rsidRDefault="00000000" w:rsidP="00836DB2">
            <w:pPr>
              <w:spacing w:after="0" w:line="240" w:lineRule="auto"/>
              <w:rPr>
                <w:rFonts w:ascii="Times New Roman" w:hAnsi="Times New Roman" w:cs="Times New Roman"/>
                <w:i/>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z</m:t>
                    </m:r>
                  </m:sub>
                </m:sSub>
                <m:r>
                  <w:rPr>
                    <w:rFonts w:ascii="Cambria Math" w:hAnsi="Cambria Math" w:cs="Times New Roman"/>
                    <w:sz w:val="20"/>
                    <w:szCs w:val="20"/>
                  </w:rPr>
                  <m:t xml:space="preserve">= </m:t>
                </m:r>
                <m:f>
                  <m:fPr>
                    <m:ctrlPr>
                      <w:rPr>
                        <w:rFonts w:ascii="Cambria Math" w:hAnsi="Cambria Math" w:cs="Times New Roman"/>
                        <w:i/>
                        <w:sz w:val="20"/>
                        <w:szCs w:val="20"/>
                      </w:rPr>
                    </m:ctrlPr>
                  </m:fPr>
                  <m:num>
                    <m:r>
                      <w:rPr>
                        <w:rFonts w:ascii="Cambria Math" w:hAnsi="Cambria Math" w:cs="Times New Roman"/>
                        <w:sz w:val="20"/>
                        <w:szCs w:val="20"/>
                      </w:rPr>
                      <m:t>gρ</m:t>
                    </m:r>
                    <m:sSup>
                      <m:sSupPr>
                        <m:ctrlPr>
                          <w:rPr>
                            <w:rFonts w:ascii="Cambria Math" w:hAnsi="Cambria Math" w:cs="Times New Roman"/>
                            <w:i/>
                            <w:sz w:val="20"/>
                            <w:szCs w:val="20"/>
                          </w:rPr>
                        </m:ctrlPr>
                      </m:sSupPr>
                      <m:e>
                        <m:r>
                          <w:rPr>
                            <w:rFonts w:ascii="Cambria Math" w:hAnsi="Cambria Math" w:cs="Times New Roman"/>
                            <w:sz w:val="20"/>
                            <w:szCs w:val="20"/>
                          </w:rPr>
                          <m:t>δ</m:t>
                        </m:r>
                      </m:e>
                      <m:sup>
                        <m:r>
                          <w:rPr>
                            <w:rFonts w:ascii="Cambria Math" w:hAnsi="Cambria Math" w:cs="Times New Roman"/>
                            <w:sz w:val="20"/>
                            <w:szCs w:val="20"/>
                          </w:rPr>
                          <m:t>2</m:t>
                        </m:r>
                      </m:sup>
                    </m:sSup>
                    <m:r>
                      <w:rPr>
                        <w:rFonts w:ascii="Cambria Math" w:hAnsi="Cambria Math" w:cs="Times New Roman"/>
                        <w:sz w:val="20"/>
                        <w:szCs w:val="20"/>
                      </w:rPr>
                      <m:t>cos⁡(β)</m:t>
                    </m:r>
                  </m:num>
                  <m:den>
                    <m:r>
                      <w:rPr>
                        <w:rFonts w:ascii="Cambria Math" w:hAnsi="Cambria Math" w:cs="Times New Roman"/>
                        <w:sz w:val="20"/>
                        <w:szCs w:val="20"/>
                      </w:rPr>
                      <m:t>2μ</m:t>
                    </m:r>
                  </m:den>
                </m:f>
                <m:d>
                  <m:dPr>
                    <m:ctrlPr>
                      <w:rPr>
                        <w:rFonts w:ascii="Cambria Math" w:hAnsi="Cambria Math" w:cs="Times New Roman"/>
                        <w:i/>
                        <w:sz w:val="20"/>
                        <w:szCs w:val="20"/>
                      </w:rPr>
                    </m:ctrlPr>
                  </m:dPr>
                  <m:e>
                    <m:r>
                      <w:rPr>
                        <w:rFonts w:ascii="Cambria Math" w:hAnsi="Cambria Math" w:cs="Times New Roman"/>
                        <w:sz w:val="20"/>
                        <w:szCs w:val="20"/>
                      </w:rPr>
                      <m:t>1-</m:t>
                    </m:r>
                    <m:sSup>
                      <m:sSupPr>
                        <m:ctrlPr>
                          <w:rPr>
                            <w:rFonts w:ascii="Cambria Math" w:hAnsi="Cambria Math" w:cs="Times New Roman"/>
                            <w:i/>
                            <w:sz w:val="20"/>
                            <w:szCs w:val="20"/>
                          </w:rPr>
                        </m:ctrlPr>
                      </m:sSupPr>
                      <m:e>
                        <m:acc>
                          <m:accPr>
                            <m:ctrlPr>
                              <w:rPr>
                                <w:rFonts w:ascii="Cambria Math" w:hAnsi="Cambria Math" w:cs="Times New Roman"/>
                                <w:i/>
                                <w:sz w:val="20"/>
                                <w:szCs w:val="20"/>
                              </w:rPr>
                            </m:ctrlPr>
                          </m:accPr>
                          <m:e>
                            <m:r>
                              <w:rPr>
                                <w:rFonts w:ascii="Cambria Math" w:hAnsi="Cambria Math" w:cs="Times New Roman"/>
                                <w:sz w:val="20"/>
                                <w:szCs w:val="20"/>
                              </w:rPr>
                              <m:t>x</m:t>
                            </m:r>
                          </m:e>
                        </m:acc>
                      </m:e>
                      <m:sup>
                        <m:r>
                          <w:rPr>
                            <w:rFonts w:ascii="Cambria Math" w:hAnsi="Cambria Math" w:cs="Times New Roman"/>
                            <w:sz w:val="20"/>
                            <w:szCs w:val="20"/>
                          </w:rPr>
                          <m:t>2</m:t>
                        </m:r>
                      </m:sup>
                    </m:sSup>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z,max</m:t>
                    </m:r>
                  </m:sub>
                </m:sSub>
                <m:d>
                  <m:dPr>
                    <m:ctrlPr>
                      <w:rPr>
                        <w:rFonts w:ascii="Cambria Math" w:hAnsi="Cambria Math" w:cs="Times New Roman"/>
                        <w:i/>
                        <w:sz w:val="20"/>
                        <w:szCs w:val="20"/>
                      </w:rPr>
                    </m:ctrlPr>
                  </m:dPr>
                  <m:e>
                    <m:r>
                      <w:rPr>
                        <w:rFonts w:ascii="Cambria Math" w:hAnsi="Cambria Math" w:cs="Times New Roman"/>
                        <w:sz w:val="20"/>
                        <w:szCs w:val="20"/>
                      </w:rPr>
                      <m:t>1-</m:t>
                    </m:r>
                    <m:sSup>
                      <m:sSupPr>
                        <m:ctrlPr>
                          <w:rPr>
                            <w:rFonts w:ascii="Cambria Math" w:hAnsi="Cambria Math" w:cs="Times New Roman"/>
                            <w:i/>
                            <w:sz w:val="20"/>
                            <w:szCs w:val="20"/>
                          </w:rPr>
                        </m:ctrlPr>
                      </m:sSupPr>
                      <m:e>
                        <m:acc>
                          <m:accPr>
                            <m:ctrlPr>
                              <w:rPr>
                                <w:rFonts w:ascii="Cambria Math" w:hAnsi="Cambria Math" w:cs="Times New Roman"/>
                                <w:i/>
                                <w:sz w:val="20"/>
                                <w:szCs w:val="20"/>
                              </w:rPr>
                            </m:ctrlPr>
                          </m:accPr>
                          <m:e>
                            <m:r>
                              <w:rPr>
                                <w:rFonts w:ascii="Cambria Math" w:hAnsi="Cambria Math" w:cs="Times New Roman"/>
                                <w:sz w:val="20"/>
                                <w:szCs w:val="20"/>
                              </w:rPr>
                              <m:t>x</m:t>
                            </m:r>
                          </m:e>
                        </m:acc>
                      </m:e>
                      <m:sup>
                        <m:r>
                          <w:rPr>
                            <w:rFonts w:ascii="Cambria Math" w:hAnsi="Cambria Math" w:cs="Times New Roman"/>
                            <w:sz w:val="20"/>
                            <w:szCs w:val="20"/>
                          </w:rPr>
                          <m:t>2</m:t>
                        </m:r>
                      </m:sup>
                    </m:sSup>
                  </m:e>
                </m:d>
              </m:oMath>
            </m:oMathPara>
          </w:p>
        </w:tc>
        <w:tc>
          <w:tcPr>
            <w:tcW w:w="1998" w:type="dxa"/>
            <w:vAlign w:val="center"/>
          </w:tcPr>
          <w:p w14:paraId="37521014" w14:textId="77777777" w:rsidR="00836DB2" w:rsidRPr="00A80DDF" w:rsidRDefault="00836DB2" w:rsidP="00A80DDF">
            <w:pPr>
              <w:spacing w:after="0" w:line="240" w:lineRule="auto"/>
              <w:jc w:val="right"/>
              <w:rPr>
                <w:rFonts w:ascii="Times New Roman" w:hAnsi="Times New Roman" w:cs="Times New Roman"/>
                <w:sz w:val="20"/>
                <w:szCs w:val="20"/>
              </w:rPr>
            </w:pPr>
            <w:r w:rsidRPr="00A80DDF">
              <w:rPr>
                <w:rFonts w:ascii="Times New Roman" w:hAnsi="Times New Roman" w:cs="Times New Roman"/>
                <w:sz w:val="20"/>
                <w:szCs w:val="20"/>
              </w:rPr>
              <w:t>(2)</w:t>
            </w:r>
          </w:p>
        </w:tc>
      </w:tr>
    </w:tbl>
    <w:p w14:paraId="553C3B95" w14:textId="77777777" w:rsidR="001028A9" w:rsidRDefault="001028A9" w:rsidP="00E5169D">
      <w:pPr>
        <w:spacing w:after="0" w:line="240" w:lineRule="auto"/>
        <w:rPr>
          <w:rFonts w:ascii="Times New Roman" w:hAnsi="Times New Roman" w:cs="Times New Roman"/>
          <w:i/>
          <w:sz w:val="20"/>
          <w:szCs w:val="20"/>
        </w:rPr>
      </w:pPr>
    </w:p>
    <w:p w14:paraId="2DB55E8F" w14:textId="449E4CEA" w:rsidR="004A3EDA" w:rsidRPr="002F6C3D" w:rsidRDefault="004A3EDA" w:rsidP="00E5169D">
      <w:pPr>
        <w:spacing w:after="0" w:line="240" w:lineRule="auto"/>
        <w:rPr>
          <w:rFonts w:ascii="Times New Roman" w:hAnsi="Times New Roman" w:cs="Times New Roman"/>
          <w:sz w:val="20"/>
          <w:szCs w:val="20"/>
        </w:rPr>
      </w:pPr>
      <w:r w:rsidRPr="002F6C3D">
        <w:rPr>
          <w:rFonts w:ascii="Times New Roman" w:hAnsi="Times New Roman" w:cs="Times New Roman"/>
          <w:sz w:val="20"/>
          <w:szCs w:val="20"/>
        </w:rPr>
        <w:t>2.</w:t>
      </w:r>
      <w:r w:rsidR="00970E90" w:rsidRPr="002F6C3D">
        <w:rPr>
          <w:rFonts w:ascii="Times New Roman" w:hAnsi="Times New Roman" w:cs="Times New Roman"/>
          <w:sz w:val="20"/>
          <w:szCs w:val="20"/>
        </w:rPr>
        <w:t>3</w:t>
      </w:r>
      <w:r w:rsidRPr="002F6C3D">
        <w:rPr>
          <w:rFonts w:ascii="Times New Roman" w:hAnsi="Times New Roman" w:cs="Times New Roman"/>
          <w:sz w:val="20"/>
          <w:szCs w:val="20"/>
        </w:rPr>
        <w:t xml:space="preserve"> Air-side heat and mass transfer coefficients</w:t>
      </w:r>
    </w:p>
    <w:p w14:paraId="1BD3CE14" w14:textId="1CFA6D48" w:rsidR="00836DB2" w:rsidRDefault="00836DB2" w:rsidP="00836DB2">
      <w:pPr>
        <w:spacing w:after="0" w:line="240" w:lineRule="auto"/>
        <w:rPr>
          <w:rFonts w:ascii="Times New Roman" w:hAnsi="Times New Roman" w:cs="Times New Roman"/>
          <w:sz w:val="20"/>
          <w:szCs w:val="20"/>
        </w:rPr>
      </w:pPr>
      <w:r w:rsidRPr="00A80DDF">
        <w:rPr>
          <w:rFonts w:ascii="Times New Roman" w:hAnsi="Times New Roman" w:cs="Times New Roman"/>
          <w:sz w:val="20"/>
          <w:szCs w:val="20"/>
        </w:rPr>
        <w:t xml:space="preserve">Since we are assuming air flows perpendicularly over individual, semi-cylindrical water rivulets on both sides of a single thin strip of aluminum packing material, the heat and mass transfer coefficients on the air-side are approximated using empirical correlations for flow past a cylinder with physical properties evaluated at the bulk-average air temperature and relative humidity. The convective heat transfer coefficient is calculated using the Nusselt number correlation in Eqn. 3, valid for Reynolds numbers of 40-4,000 </w:t>
      </w:r>
      <w:r w:rsidRPr="00A80DDF">
        <w:rPr>
          <w:rFonts w:ascii="Times New Roman" w:hAnsi="Times New Roman" w:cs="Times New Roman"/>
          <w:sz w:val="20"/>
          <w:szCs w:val="20"/>
        </w:rPr>
        <w:fldChar w:fldCharType="begin"/>
      </w:r>
      <w:r w:rsidRPr="00A80DDF">
        <w:rPr>
          <w:rFonts w:ascii="Times New Roman" w:hAnsi="Times New Roman" w:cs="Times New Roman"/>
          <w:sz w:val="20"/>
          <w:szCs w:val="20"/>
        </w:rPr>
        <w:instrText xml:space="preserve"> ADDIN EN.CITE &lt;EndNote&gt;&lt;Cite&gt;&lt;Author&gt;Hilpert&lt;/Author&gt;&lt;Year&gt;1933&lt;/Year&gt;&lt;IDText&gt;Wärmeabgabe von geheizten Drähten und Rohren im Luftstrom&lt;/IDText&gt;&lt;DisplayText&gt;[22]&lt;/DisplayText&gt;&lt;record&gt;&lt;keywords&gt;&lt;keyword&gt;Mechanical Engineering&lt;/keyword&gt;&lt;/keywords&gt;&lt;urls&gt;&lt;related-urls&gt;&lt;url&gt;https://link.springer.com/article/10.1007/BF02719754&lt;/url&gt;&lt;/related-urls&gt;&lt;/urls&gt;&lt;isbn&gt;1434-0860&lt;/isbn&gt;&lt;work-type&gt;OriginalPaper&lt;/work-type&gt;&lt;titles&gt;&lt;title&gt;Wärmeabgabe von geheizten Drähten und Rohren im Luftstrom&lt;/title&gt;&lt;secondary-title&gt;Forschung auf dem Gebiet des Ingenieurwesens A&lt;/secondary-title&gt;&lt;/titles&gt;&lt;pages&gt;215-224&lt;/pages&gt;&lt;contributors&gt;&lt;authors&gt;&lt;author&gt;Hilpert, R.&lt;/author&gt;&lt;/authors&gt;&lt;/contributors&gt;&lt;language&gt;De&lt;/language&gt;&lt;added-date format="utc"&gt;1645819728&lt;/added-date&gt;&lt;ref-type name="Journal Article"&gt;17&lt;/ref-type&gt;&lt;dates&gt;&lt;year&gt;1933&lt;/year&gt;&lt;/dates&gt;&lt;rec-number&gt;479&lt;/rec-number&gt;&lt;publisher&gt;Springer&lt;/publisher&gt;&lt;last-updated-date format="utc"&gt;1645819728&lt;/last-updated-date&gt;&lt;electronic-resource-num&gt;doi:10.1007/BF02719754&lt;/electronic-resource-num&gt;&lt;volume&gt;4&lt;/volume&gt;&lt;/record&gt;&lt;/Cite&gt;&lt;/EndNote&gt;</w:instrText>
      </w:r>
      <w:r w:rsidRPr="00A80DDF">
        <w:rPr>
          <w:rFonts w:ascii="Times New Roman" w:hAnsi="Times New Roman" w:cs="Times New Roman"/>
          <w:sz w:val="20"/>
          <w:szCs w:val="20"/>
        </w:rPr>
        <w:fldChar w:fldCharType="separate"/>
      </w:r>
      <w:r w:rsidRPr="00A80DDF">
        <w:rPr>
          <w:rFonts w:ascii="Times New Roman" w:hAnsi="Times New Roman" w:cs="Times New Roman"/>
          <w:sz w:val="20"/>
          <w:szCs w:val="20"/>
        </w:rPr>
        <w:t>[23]</w:t>
      </w:r>
      <w:r w:rsidRPr="00A80DDF">
        <w:rPr>
          <w:rFonts w:ascii="Times New Roman" w:hAnsi="Times New Roman" w:cs="Times New Roman"/>
          <w:sz w:val="20"/>
          <w:szCs w:val="20"/>
        </w:rPr>
        <w:fldChar w:fldCharType="end"/>
      </w:r>
      <w:r w:rsidRPr="00A80DDF">
        <w:rPr>
          <w:rFonts w:ascii="Times New Roman" w:hAnsi="Times New Roman" w:cs="Times New Roman"/>
          <w:sz w:val="20"/>
          <w:szCs w:val="20"/>
        </w:rPr>
        <w:t xml:space="preserve">, where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k</m:t>
            </m:r>
          </m:e>
          <m:sub>
            <m:r>
              <m:rPr>
                <m:sty m:val="p"/>
              </m:rPr>
              <w:rPr>
                <w:rFonts w:ascii="Cambria Math" w:hAnsi="Cambria Math" w:cs="Times New Roman"/>
                <w:sz w:val="20"/>
                <w:szCs w:val="20"/>
              </w:rPr>
              <m:t>a</m:t>
            </m:r>
          </m:sub>
        </m:sSub>
      </m:oMath>
      <w:r w:rsidRPr="00A80DDF">
        <w:rPr>
          <w:rFonts w:ascii="Times New Roman" w:hAnsi="Times New Roman" w:cs="Times New Roman"/>
          <w:sz w:val="20"/>
          <w:szCs w:val="20"/>
        </w:rPr>
        <w:t xml:space="preserve"> is the thermal conductivity of the air, and </w:t>
      </w:r>
      <m:oMath>
        <m:r>
          <m:rPr>
            <m:sty m:val="p"/>
          </m:rPr>
          <w:rPr>
            <w:rFonts w:ascii="Cambria Math" w:hAnsi="Cambria Math" w:cs="Times New Roman"/>
            <w:sz w:val="20"/>
            <w:szCs w:val="20"/>
          </w:rPr>
          <m:t>Re</m:t>
        </m:r>
      </m:oMath>
      <w:r w:rsidRPr="00A80DDF">
        <w:rPr>
          <w:rFonts w:ascii="Times New Roman" w:hAnsi="Times New Roman" w:cs="Times New Roman"/>
          <w:sz w:val="20"/>
          <w:szCs w:val="20"/>
        </w:rPr>
        <w:t xml:space="preserve"> and </w:t>
      </w:r>
      <m:oMath>
        <m:r>
          <m:rPr>
            <m:sty m:val="p"/>
          </m:rPr>
          <w:rPr>
            <w:rFonts w:ascii="Cambria Math" w:hAnsi="Cambria Math" w:cs="Times New Roman"/>
            <w:sz w:val="20"/>
            <w:szCs w:val="20"/>
          </w:rPr>
          <m:t>Pr</m:t>
        </m:r>
      </m:oMath>
      <w:r w:rsidRPr="00A80DDF">
        <w:rPr>
          <w:rFonts w:ascii="Times New Roman" w:hAnsi="Times New Roman" w:cs="Times New Roman"/>
          <w:sz w:val="20"/>
          <w:szCs w:val="20"/>
        </w:rPr>
        <w:t xml:space="preserve"> the Reynolds and Prandtl numbers, respectively:</w:t>
      </w:r>
    </w:p>
    <w:p w14:paraId="302370C9" w14:textId="77777777" w:rsidR="00836DB2" w:rsidRPr="00A80DDF" w:rsidRDefault="00836DB2" w:rsidP="00836DB2">
      <w:pPr>
        <w:spacing w:after="0" w:line="240" w:lineRule="auto"/>
        <w:rPr>
          <w:rFonts w:ascii="Times New Roman" w:hAnsi="Times New Roman" w:cs="Times New Roman"/>
          <w:sz w:val="20"/>
          <w:szCs w:val="20"/>
        </w:rPr>
      </w:pPr>
    </w:p>
    <w:tbl>
      <w:tblPr>
        <w:tblW w:w="0" w:type="auto"/>
        <w:tblLook w:val="04A0" w:firstRow="1" w:lastRow="0" w:firstColumn="1" w:lastColumn="0" w:noHBand="0" w:noVBand="1"/>
      </w:tblPr>
      <w:tblGrid>
        <w:gridCol w:w="2117"/>
        <w:gridCol w:w="5119"/>
        <w:gridCol w:w="2124"/>
      </w:tblGrid>
      <w:tr w:rsidR="00836DB2" w:rsidRPr="00836DB2" w14:paraId="1B3977C2" w14:textId="77777777" w:rsidTr="00836DB2">
        <w:tc>
          <w:tcPr>
            <w:tcW w:w="2178" w:type="dxa"/>
          </w:tcPr>
          <w:p w14:paraId="279594BB" w14:textId="77777777" w:rsidR="00836DB2" w:rsidRPr="00836DB2" w:rsidRDefault="00836DB2" w:rsidP="00836DB2">
            <w:pPr>
              <w:spacing w:after="0" w:line="240" w:lineRule="auto"/>
              <w:rPr>
                <w:rFonts w:ascii="Times New Roman" w:hAnsi="Times New Roman" w:cs="Times New Roman"/>
                <w:i/>
                <w:sz w:val="20"/>
                <w:szCs w:val="20"/>
              </w:rPr>
            </w:pPr>
          </w:p>
        </w:tc>
        <w:tc>
          <w:tcPr>
            <w:tcW w:w="5220" w:type="dxa"/>
          </w:tcPr>
          <w:p w14:paraId="30779E01" w14:textId="41E2002E" w:rsidR="00836DB2" w:rsidRPr="00836DB2" w:rsidRDefault="00836DB2" w:rsidP="00836DB2">
            <w:pPr>
              <w:spacing w:after="0" w:line="240" w:lineRule="auto"/>
              <w:rPr>
                <w:rFonts w:ascii="Times New Roman" w:hAnsi="Times New Roman" w:cs="Times New Roman"/>
                <w:i/>
                <w:sz w:val="20"/>
                <w:szCs w:val="20"/>
              </w:rPr>
            </w:pPr>
            <m:oMathPara>
              <m:oMath>
                <m:r>
                  <w:rPr>
                    <w:rFonts w:ascii="Cambria Math" w:hAnsi="Cambria Math" w:cs="Times New Roman"/>
                    <w:sz w:val="20"/>
                    <w:szCs w:val="20"/>
                  </w:rPr>
                  <m:t>Nu=</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o</m:t>
                        </m:r>
                      </m:sub>
                    </m:sSub>
                    <m:r>
                      <w:rPr>
                        <w:rFonts w:ascii="Cambria Math" w:hAnsi="Cambria Math" w:cs="Times New Roman"/>
                        <w:sz w:val="20"/>
                        <w:szCs w:val="20"/>
                      </w:rPr>
                      <m:t>w</m:t>
                    </m:r>
                  </m:num>
                  <m:den>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a</m:t>
                        </m:r>
                      </m:sub>
                    </m:sSub>
                  </m:den>
                </m:f>
                <m:r>
                  <w:rPr>
                    <w:rFonts w:ascii="Cambria Math" w:hAnsi="Cambria Math" w:cs="Times New Roman"/>
                    <w:sz w:val="20"/>
                    <w:szCs w:val="20"/>
                  </w:rPr>
                  <m:t>=0.683</m:t>
                </m:r>
                <m:sSup>
                  <m:sSupPr>
                    <m:ctrlPr>
                      <w:rPr>
                        <w:rFonts w:ascii="Cambria Math" w:hAnsi="Cambria Math" w:cs="Times New Roman"/>
                        <w:i/>
                        <w:sz w:val="20"/>
                        <w:szCs w:val="20"/>
                      </w:rPr>
                    </m:ctrlPr>
                  </m:sSupPr>
                  <m:e>
                    <m:r>
                      <w:rPr>
                        <w:rFonts w:ascii="Cambria Math" w:hAnsi="Cambria Math" w:cs="Times New Roman"/>
                        <w:sz w:val="20"/>
                        <w:szCs w:val="20"/>
                      </w:rPr>
                      <m:t>Re</m:t>
                    </m:r>
                  </m:e>
                  <m:sup>
                    <m:r>
                      <w:rPr>
                        <w:rFonts w:ascii="Cambria Math" w:hAnsi="Cambria Math" w:cs="Times New Roman"/>
                        <w:sz w:val="20"/>
                        <w:szCs w:val="20"/>
                      </w:rPr>
                      <m:t>0.466</m:t>
                    </m:r>
                  </m:sup>
                </m:sSup>
                <m:sSup>
                  <m:sSupPr>
                    <m:ctrlPr>
                      <w:rPr>
                        <w:rFonts w:ascii="Cambria Math" w:hAnsi="Cambria Math" w:cs="Times New Roman"/>
                        <w:i/>
                        <w:sz w:val="20"/>
                        <w:szCs w:val="20"/>
                      </w:rPr>
                    </m:ctrlPr>
                  </m:sSupPr>
                  <m:e>
                    <m:r>
                      <w:rPr>
                        <w:rFonts w:ascii="Cambria Math" w:hAnsi="Cambria Math" w:cs="Times New Roman"/>
                        <w:sz w:val="20"/>
                        <w:szCs w:val="20"/>
                      </w:rPr>
                      <m:t>Pr</m:t>
                    </m:r>
                  </m:e>
                  <m:sup>
                    <m:r>
                      <w:rPr>
                        <w:rFonts w:ascii="Cambria Math" w:hAnsi="Cambria Math" w:cs="Times New Roman"/>
                        <w:sz w:val="20"/>
                        <w:szCs w:val="20"/>
                      </w:rPr>
                      <m:t>1/3</m:t>
                    </m:r>
                  </m:sup>
                </m:sSup>
              </m:oMath>
            </m:oMathPara>
          </w:p>
        </w:tc>
        <w:tc>
          <w:tcPr>
            <w:tcW w:w="2178" w:type="dxa"/>
            <w:vAlign w:val="center"/>
          </w:tcPr>
          <w:p w14:paraId="77F55E8E" w14:textId="77777777" w:rsidR="00836DB2" w:rsidRPr="00A80DDF" w:rsidRDefault="00836DB2" w:rsidP="00A80DDF">
            <w:pPr>
              <w:spacing w:after="0" w:line="240" w:lineRule="auto"/>
              <w:jc w:val="right"/>
              <w:rPr>
                <w:rFonts w:ascii="Times New Roman" w:hAnsi="Times New Roman" w:cs="Times New Roman"/>
                <w:sz w:val="20"/>
                <w:szCs w:val="20"/>
              </w:rPr>
            </w:pPr>
            <w:r w:rsidRPr="00A80DDF">
              <w:rPr>
                <w:rFonts w:ascii="Times New Roman" w:hAnsi="Times New Roman" w:cs="Times New Roman"/>
                <w:sz w:val="20"/>
                <w:szCs w:val="20"/>
              </w:rPr>
              <w:t>(3)</w:t>
            </w:r>
          </w:p>
        </w:tc>
      </w:tr>
    </w:tbl>
    <w:p w14:paraId="5AAAAE07" w14:textId="77777777" w:rsidR="00836DB2" w:rsidRDefault="00836DB2" w:rsidP="00836DB2">
      <w:pPr>
        <w:spacing w:after="0" w:line="240" w:lineRule="auto"/>
        <w:rPr>
          <w:rFonts w:ascii="Times New Roman" w:hAnsi="Times New Roman" w:cs="Times New Roman"/>
          <w:sz w:val="20"/>
          <w:szCs w:val="20"/>
        </w:rPr>
      </w:pPr>
    </w:p>
    <w:p w14:paraId="06B3FEDC" w14:textId="74033D32" w:rsidR="00836DB2" w:rsidRDefault="00836DB2" w:rsidP="00836DB2">
      <w:pPr>
        <w:spacing w:after="0" w:line="240" w:lineRule="auto"/>
        <w:rPr>
          <w:rFonts w:ascii="Times New Roman" w:hAnsi="Times New Roman" w:cs="Times New Roman"/>
          <w:sz w:val="20"/>
          <w:szCs w:val="20"/>
        </w:rPr>
      </w:pPr>
      <w:r w:rsidRPr="00A80DDF">
        <w:rPr>
          <w:rFonts w:ascii="Times New Roman" w:hAnsi="Times New Roman" w:cs="Times New Roman"/>
          <w:sz w:val="20"/>
          <w:szCs w:val="20"/>
        </w:rPr>
        <w:t xml:space="preserve">The molar flux of water vapor at the interface, used to estimate latent heat transfer, is calculated using the difference between the water vapor pressure at the interface temperature and bulk air temperature, where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ϕ</m:t>
            </m:r>
          </m:e>
          <m:sub>
            <m:r>
              <m:rPr>
                <m:sty m:val="p"/>
              </m:rPr>
              <w:rPr>
                <w:rFonts w:ascii="Cambria Math" w:hAnsi="Cambria Math" w:cs="Times New Roman"/>
                <w:sz w:val="20"/>
                <w:szCs w:val="20"/>
              </w:rPr>
              <m:t>air</m:t>
            </m:r>
          </m:sub>
        </m:sSub>
      </m:oMath>
      <w:r w:rsidRPr="00A80DDF">
        <w:rPr>
          <w:rFonts w:ascii="Times New Roman" w:hAnsi="Times New Roman" w:cs="Times New Roman"/>
          <w:sz w:val="20"/>
          <w:szCs w:val="20"/>
        </w:rPr>
        <w:t xml:space="preserve"> is the relative humidity, multiplied by the mass transfer coefficient, </w:t>
      </w:r>
      <m:oMath>
        <m:sSub>
          <m:sSubPr>
            <m:ctrlPr>
              <w:rPr>
                <w:rFonts w:ascii="Cambria Math" w:hAnsi="Cambria Math" w:cs="Times New Roman"/>
                <w:sz w:val="20"/>
                <w:szCs w:val="20"/>
              </w:rPr>
            </m:ctrlPr>
          </m:sSubPr>
          <m:e>
            <m:r>
              <m:rPr>
                <m:sty m:val="p"/>
              </m:rPr>
              <w:rPr>
                <w:rFonts w:ascii="Cambria Math" w:hAnsi="Cambria Math" w:cs="Times New Roman"/>
                <w:sz w:val="20"/>
                <w:szCs w:val="20"/>
              </w:rPr>
              <m:t>k</m:t>
            </m:r>
          </m:e>
          <m:sub>
            <m:r>
              <m:rPr>
                <m:sty m:val="p"/>
              </m:rPr>
              <w:rPr>
                <w:rFonts w:ascii="Cambria Math" w:hAnsi="Cambria Math" w:cs="Times New Roman"/>
                <w:sz w:val="20"/>
                <w:szCs w:val="20"/>
              </w:rPr>
              <m:t>g</m:t>
            </m:r>
          </m:sub>
        </m:sSub>
      </m:oMath>
      <w:r w:rsidRPr="00A80DDF">
        <w:rPr>
          <w:rFonts w:ascii="Times New Roman" w:hAnsi="Times New Roman" w:cs="Times New Roman"/>
          <w:sz w:val="20"/>
          <w:szCs w:val="20"/>
        </w:rPr>
        <w:t xml:space="preserve">: </w:t>
      </w:r>
    </w:p>
    <w:p w14:paraId="60E328AB" w14:textId="77777777" w:rsidR="00836DB2" w:rsidRPr="00A80DDF" w:rsidRDefault="00836DB2" w:rsidP="00836DB2">
      <w:pPr>
        <w:spacing w:after="0" w:line="240" w:lineRule="auto"/>
        <w:rPr>
          <w:rFonts w:ascii="Times New Roman" w:hAnsi="Times New Roman" w:cs="Times New Roman"/>
          <w:sz w:val="20"/>
          <w:szCs w:val="20"/>
        </w:rPr>
      </w:pPr>
    </w:p>
    <w:tbl>
      <w:tblPr>
        <w:tblW w:w="0" w:type="auto"/>
        <w:tblLook w:val="04A0" w:firstRow="1" w:lastRow="0" w:firstColumn="1" w:lastColumn="0" w:noHBand="0" w:noVBand="1"/>
      </w:tblPr>
      <w:tblGrid>
        <w:gridCol w:w="1949"/>
        <w:gridCol w:w="5211"/>
        <w:gridCol w:w="2200"/>
      </w:tblGrid>
      <w:tr w:rsidR="00836DB2" w:rsidRPr="00836DB2" w14:paraId="4493B392" w14:textId="77777777" w:rsidTr="00836DB2">
        <w:tc>
          <w:tcPr>
            <w:tcW w:w="1998" w:type="dxa"/>
          </w:tcPr>
          <w:p w14:paraId="4244E5EF" w14:textId="77777777" w:rsidR="00836DB2" w:rsidRPr="00836DB2" w:rsidRDefault="00836DB2" w:rsidP="00836DB2">
            <w:pPr>
              <w:spacing w:after="0" w:line="240" w:lineRule="auto"/>
              <w:rPr>
                <w:rFonts w:ascii="Times New Roman" w:hAnsi="Times New Roman" w:cs="Times New Roman"/>
                <w:i/>
                <w:sz w:val="20"/>
                <w:szCs w:val="20"/>
              </w:rPr>
            </w:pPr>
          </w:p>
        </w:tc>
        <w:tc>
          <w:tcPr>
            <w:tcW w:w="5310" w:type="dxa"/>
          </w:tcPr>
          <w:p w14:paraId="6835DB83" w14:textId="081833E6" w:rsidR="00836DB2" w:rsidRPr="00836DB2" w:rsidRDefault="00000000" w:rsidP="00836DB2">
            <w:pPr>
              <w:spacing w:after="0" w:line="240" w:lineRule="auto"/>
              <w:rPr>
                <w:rFonts w:ascii="Times New Roman" w:hAnsi="Times New Roman" w:cs="Times New Roman"/>
                <w:i/>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l</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g</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vap</m:t>
                            </m:r>
                          </m:sub>
                        </m:sSub>
                        <m:r>
                          <w:rPr>
                            <w:rFonts w:ascii="Cambria Math" w:hAnsi="Cambria Math" w:cs="Times New Roman"/>
                            <w:sz w:val="20"/>
                            <w:szCs w:val="20"/>
                          </w:rPr>
                          <m:t>|</m:t>
                        </m:r>
                      </m:e>
                      <m:sub>
                        <m:r>
                          <w:rPr>
                            <w:rFonts w:ascii="Cambria Math" w:hAnsi="Cambria Math" w:cs="Times New Roman"/>
                            <w:sz w:val="20"/>
                            <w:szCs w:val="20"/>
                          </w:rPr>
                          <m:t>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s</m:t>
                            </m:r>
                          </m:sub>
                        </m:sSub>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air</m:t>
                        </m:r>
                      </m:sub>
                    </m:sSub>
                    <m:sSub>
                      <m:sSubPr>
                        <m:ctrlPr>
                          <w:rPr>
                            <w:rFonts w:ascii="Cambria Math" w:hAnsi="Cambria Math" w:cs="Times New Roman"/>
                            <w:i/>
                            <w:sz w:val="20"/>
                            <w:szCs w:val="20"/>
                          </w:rPr>
                        </m:ctrlPr>
                      </m:sSub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vap</m:t>
                            </m:r>
                          </m:sub>
                        </m:sSub>
                        <m:r>
                          <w:rPr>
                            <w:rFonts w:ascii="Cambria Math" w:hAnsi="Cambria Math" w:cs="Times New Roman"/>
                            <w:sz w:val="20"/>
                            <w:szCs w:val="20"/>
                          </w:rPr>
                          <m:t>|</m:t>
                        </m:r>
                      </m:e>
                      <m:sub>
                        <m:r>
                          <w:rPr>
                            <w:rFonts w:ascii="Cambria Math" w:hAnsi="Cambria Math" w:cs="Times New Roman"/>
                            <w:sz w:val="20"/>
                            <w:szCs w:val="20"/>
                          </w:rPr>
                          <m:t>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air</m:t>
                            </m:r>
                          </m:sub>
                        </m:sSub>
                      </m:sub>
                    </m:sSub>
                  </m:e>
                </m:d>
              </m:oMath>
            </m:oMathPara>
          </w:p>
        </w:tc>
        <w:tc>
          <w:tcPr>
            <w:tcW w:w="2250" w:type="dxa"/>
          </w:tcPr>
          <w:p w14:paraId="75331AAF" w14:textId="77777777" w:rsidR="00836DB2" w:rsidRPr="00A80DDF" w:rsidRDefault="00836DB2" w:rsidP="00A80DDF">
            <w:pPr>
              <w:spacing w:after="0" w:line="240" w:lineRule="auto"/>
              <w:jc w:val="right"/>
              <w:rPr>
                <w:rFonts w:ascii="Times New Roman" w:hAnsi="Times New Roman" w:cs="Times New Roman"/>
                <w:sz w:val="20"/>
                <w:szCs w:val="20"/>
              </w:rPr>
            </w:pPr>
            <w:r w:rsidRPr="00A80DDF">
              <w:rPr>
                <w:rFonts w:ascii="Times New Roman" w:hAnsi="Times New Roman" w:cs="Times New Roman"/>
                <w:sz w:val="20"/>
                <w:szCs w:val="20"/>
              </w:rPr>
              <w:t>(4)</w:t>
            </w:r>
          </w:p>
        </w:tc>
      </w:tr>
    </w:tbl>
    <w:p w14:paraId="059C1811" w14:textId="77777777" w:rsidR="00836DB2" w:rsidRDefault="00836DB2" w:rsidP="00836DB2">
      <w:pPr>
        <w:spacing w:after="0" w:line="240" w:lineRule="auto"/>
        <w:rPr>
          <w:rFonts w:ascii="Times New Roman" w:hAnsi="Times New Roman" w:cs="Times New Roman"/>
          <w:sz w:val="20"/>
          <w:szCs w:val="20"/>
        </w:rPr>
      </w:pPr>
    </w:p>
    <w:p w14:paraId="715CB596" w14:textId="2EE223D0" w:rsidR="00836DB2" w:rsidRDefault="00836DB2" w:rsidP="00836DB2">
      <w:pPr>
        <w:spacing w:after="0" w:line="240" w:lineRule="auto"/>
        <w:rPr>
          <w:rFonts w:ascii="Times New Roman" w:hAnsi="Times New Roman" w:cs="Times New Roman"/>
          <w:sz w:val="20"/>
          <w:szCs w:val="20"/>
        </w:rPr>
      </w:pPr>
      <w:r w:rsidRPr="00A80DDF">
        <w:rPr>
          <w:rFonts w:ascii="Times New Roman" w:hAnsi="Times New Roman" w:cs="Times New Roman"/>
          <w:sz w:val="20"/>
          <w:szCs w:val="20"/>
        </w:rPr>
        <w:t xml:space="preserve">The vapor pressure at the surface temperature and bulk air temperature are estimated using Antoine’s equation using the surface temperature along the height of the packing and the bulk-average air temperature, respectively. The mass transfer coefficient, </w:t>
      </w:r>
      <m:oMath>
        <m:sSubSup>
          <m:sSubSupPr>
            <m:ctrlPr>
              <w:rPr>
                <w:rFonts w:ascii="Cambria Math" w:hAnsi="Cambria Math" w:cs="Times New Roman"/>
                <w:sz w:val="20"/>
                <w:szCs w:val="20"/>
              </w:rPr>
            </m:ctrlPr>
          </m:sSubSupPr>
          <m:e>
            <m:r>
              <m:rPr>
                <m:sty m:val="p"/>
              </m:rPr>
              <w:rPr>
                <w:rFonts w:ascii="Cambria Math" w:hAnsi="Cambria Math" w:cs="Times New Roman"/>
                <w:sz w:val="20"/>
                <w:szCs w:val="20"/>
              </w:rPr>
              <m:t>k</m:t>
            </m:r>
          </m:e>
          <m:sub>
            <m:r>
              <m:rPr>
                <m:sty m:val="p"/>
              </m:rPr>
              <w:rPr>
                <w:rFonts w:ascii="Cambria Math" w:hAnsi="Cambria Math" w:cs="Times New Roman"/>
                <w:sz w:val="20"/>
                <w:szCs w:val="20"/>
              </w:rPr>
              <m:t>c</m:t>
            </m:r>
          </m:sub>
          <m:sup>
            <m:r>
              <m:rPr>
                <m:sty m:val="p"/>
              </m:rPr>
              <w:rPr>
                <w:rFonts w:ascii="Cambria Math" w:hAnsi="Cambria Math" w:cs="Times New Roman"/>
                <w:sz w:val="20"/>
                <w:szCs w:val="20"/>
              </w:rPr>
              <m:t>'</m:t>
            </m:r>
          </m:sup>
        </m:sSubSup>
      </m:oMath>
      <w:r w:rsidRPr="00A80DDF">
        <w:rPr>
          <w:rFonts w:ascii="Times New Roman" w:hAnsi="Times New Roman" w:cs="Times New Roman"/>
          <w:sz w:val="20"/>
          <w:szCs w:val="20"/>
        </w:rPr>
        <w:t xml:space="preserve"> , used in combination with a molar concentration driving force in the molar flux equation, is calculated using the Colburn J-factor correlation in Eqn. 5 </w:t>
      </w:r>
      <w:r w:rsidRPr="00A80DDF">
        <w:rPr>
          <w:rFonts w:ascii="Times New Roman" w:hAnsi="Times New Roman" w:cs="Times New Roman"/>
          <w:sz w:val="20"/>
          <w:szCs w:val="20"/>
        </w:rPr>
        <w:fldChar w:fldCharType="begin"/>
      </w:r>
      <w:r w:rsidRPr="00A80DDF">
        <w:rPr>
          <w:rFonts w:ascii="Times New Roman" w:hAnsi="Times New Roman" w:cs="Times New Roman"/>
          <w:sz w:val="20"/>
          <w:szCs w:val="20"/>
        </w:rPr>
        <w:instrText xml:space="preserve"> ADDIN EN.CITE &lt;EndNote&gt;&lt;Cite&gt;&lt;Author&gt;C.&lt;/Author&gt;&lt;Year&gt;2003&lt;/Year&gt;&lt;IDText&gt;Transport Processes and Separation Principles&lt;/IDText&gt;&lt;DisplayText&gt;[23]&lt;/DisplayText&gt;&lt;record&gt;&lt;titles&gt;&lt;title&gt;Transport Processes and Separation Principles&lt;/title&gt;&lt;/titles&gt;&lt;contributors&gt;&lt;authors&gt;&lt;author&gt;C. Geankoplis&lt;/author&gt;&lt;/authors&gt;&lt;/contributors&gt;&lt;edition&gt;4&lt;/edition&gt;&lt;added-date format="utc"&gt;1645821120&lt;/added-date&gt;&lt;pub-location&gt;New Jersey, USA&lt;/pub-location&gt;&lt;ref-type name="Book"&gt;6&lt;/ref-type&gt;&lt;dates&gt;&lt;year&gt;2003&lt;/year&gt;&lt;/dates&gt;&lt;rec-number&gt;480&lt;/rec-number&gt;&lt;publisher&gt;Prentice Hall&lt;/publisher&gt;&lt;last-updated-date format="utc"&gt;1645821237&lt;/last-updated-date&gt;&lt;/record&gt;&lt;/Cite&gt;&lt;/EndNote&gt;</w:instrText>
      </w:r>
      <w:r w:rsidRPr="00A80DDF">
        <w:rPr>
          <w:rFonts w:ascii="Times New Roman" w:hAnsi="Times New Roman" w:cs="Times New Roman"/>
          <w:sz w:val="20"/>
          <w:szCs w:val="20"/>
        </w:rPr>
        <w:fldChar w:fldCharType="separate"/>
      </w:r>
      <w:r w:rsidRPr="00A80DDF">
        <w:rPr>
          <w:rFonts w:ascii="Times New Roman" w:hAnsi="Times New Roman" w:cs="Times New Roman"/>
          <w:sz w:val="20"/>
          <w:szCs w:val="20"/>
        </w:rPr>
        <w:t>[24]</w:t>
      </w:r>
      <w:r w:rsidRPr="00A80DDF">
        <w:rPr>
          <w:rFonts w:ascii="Times New Roman" w:hAnsi="Times New Roman" w:cs="Times New Roman"/>
          <w:sz w:val="20"/>
          <w:szCs w:val="20"/>
        </w:rPr>
        <w:fldChar w:fldCharType="end"/>
      </w:r>
      <w:r w:rsidRPr="00A80DDF">
        <w:rPr>
          <w:rFonts w:ascii="Times New Roman" w:hAnsi="Times New Roman" w:cs="Times New Roman"/>
          <w:sz w:val="20"/>
          <w:szCs w:val="20"/>
        </w:rPr>
        <w:t xml:space="preserve">, where </w:t>
      </w:r>
      <m:oMath>
        <m:r>
          <m:rPr>
            <m:sty m:val="p"/>
          </m:rPr>
          <w:rPr>
            <w:rFonts w:ascii="Cambria Math" w:hAnsi="Cambria Math" w:cs="Times New Roman"/>
            <w:sz w:val="20"/>
            <w:szCs w:val="20"/>
          </w:rPr>
          <m:t>Sc</m:t>
        </m:r>
      </m:oMath>
      <w:r w:rsidRPr="00A80DDF">
        <w:rPr>
          <w:rFonts w:ascii="Times New Roman" w:hAnsi="Times New Roman" w:cs="Times New Roman"/>
          <w:sz w:val="20"/>
          <w:szCs w:val="20"/>
        </w:rPr>
        <w:t xml:space="preserve"> is the Schmidt number (</w:t>
      </w:r>
      <m:oMath>
        <m:r>
          <m:rPr>
            <m:sty m:val="p"/>
          </m:rPr>
          <w:rPr>
            <w:rFonts w:ascii="Cambria Math" w:hAnsi="Cambria Math" w:cs="Times New Roman"/>
            <w:sz w:val="20"/>
            <w:szCs w:val="20"/>
          </w:rPr>
          <m:t>Sc=μ/ρ</m:t>
        </m:r>
        <m:sSub>
          <m:sSubPr>
            <m:ctrlPr>
              <w:rPr>
                <w:rFonts w:ascii="Cambria Math" w:hAnsi="Cambria Math" w:cs="Times New Roman"/>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wa</m:t>
            </m:r>
          </m:sub>
        </m:sSub>
      </m:oMath>
      <w:r w:rsidRPr="00A80DDF">
        <w:rPr>
          <w:rFonts w:ascii="Times New Roman" w:hAnsi="Times New Roman" w:cs="Times New Roman"/>
          <w:sz w:val="20"/>
          <w:szCs w:val="20"/>
        </w:rPr>
        <w:t xml:space="preserve">) and </w:t>
      </w:r>
      <m:oMath>
        <m:sSub>
          <m:sSubPr>
            <m:ctrlPr>
              <w:rPr>
                <w:rFonts w:ascii="Cambria Math" w:hAnsi="Cambria Math" w:cs="Times New Roman"/>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wa</m:t>
            </m:r>
          </m:sub>
        </m:sSub>
      </m:oMath>
      <w:r w:rsidRPr="00A80DDF">
        <w:rPr>
          <w:rFonts w:ascii="Times New Roman" w:hAnsi="Times New Roman" w:cs="Times New Roman"/>
          <w:sz w:val="20"/>
          <w:szCs w:val="20"/>
        </w:rPr>
        <w:t xml:space="preserve"> the diffusivity of water in air:</w:t>
      </w:r>
    </w:p>
    <w:p w14:paraId="505405E3" w14:textId="77777777" w:rsidR="00836DB2" w:rsidRPr="00A80DDF" w:rsidRDefault="00836DB2" w:rsidP="00836DB2">
      <w:pPr>
        <w:spacing w:after="0" w:line="240" w:lineRule="auto"/>
        <w:rPr>
          <w:rFonts w:ascii="Times New Roman" w:hAnsi="Times New Roman" w:cs="Times New Roman"/>
          <w:sz w:val="20"/>
          <w:szCs w:val="20"/>
        </w:rPr>
      </w:pPr>
    </w:p>
    <w:tbl>
      <w:tblPr>
        <w:tblW w:w="0" w:type="auto"/>
        <w:tblLook w:val="04A0" w:firstRow="1" w:lastRow="0" w:firstColumn="1" w:lastColumn="0" w:noHBand="0" w:noVBand="1"/>
      </w:tblPr>
      <w:tblGrid>
        <w:gridCol w:w="2296"/>
        <w:gridCol w:w="4936"/>
        <w:gridCol w:w="2128"/>
      </w:tblGrid>
      <w:tr w:rsidR="00836DB2" w:rsidRPr="00836DB2" w14:paraId="04A625E1" w14:textId="77777777" w:rsidTr="00836DB2">
        <w:tc>
          <w:tcPr>
            <w:tcW w:w="2358" w:type="dxa"/>
          </w:tcPr>
          <w:p w14:paraId="0CAF3B9F" w14:textId="77777777" w:rsidR="00836DB2" w:rsidRPr="00836DB2" w:rsidRDefault="00836DB2" w:rsidP="00836DB2">
            <w:pPr>
              <w:spacing w:after="0" w:line="240" w:lineRule="auto"/>
              <w:rPr>
                <w:rFonts w:ascii="Times New Roman" w:hAnsi="Times New Roman" w:cs="Times New Roman"/>
                <w:i/>
                <w:sz w:val="20"/>
                <w:szCs w:val="20"/>
              </w:rPr>
            </w:pPr>
          </w:p>
        </w:tc>
        <w:tc>
          <w:tcPr>
            <w:tcW w:w="5040" w:type="dxa"/>
          </w:tcPr>
          <w:p w14:paraId="398F0D77" w14:textId="0D520F90" w:rsidR="00836DB2" w:rsidRPr="00836DB2" w:rsidRDefault="00000000" w:rsidP="00836DB2">
            <w:pPr>
              <w:spacing w:after="0" w:line="240" w:lineRule="auto"/>
              <w:rPr>
                <w:rFonts w:ascii="Times New Roman" w:hAnsi="Times New Roman" w:cs="Times New Roman"/>
                <w:i/>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D</m:t>
                    </m:r>
                  </m:sub>
                </m:sSub>
                <m:r>
                  <w:rPr>
                    <w:rFonts w:ascii="Cambria Math" w:hAnsi="Cambria Math" w:cs="Times New Roman"/>
                    <w:sz w:val="20"/>
                    <w:szCs w:val="20"/>
                  </w:rPr>
                  <m:t>=</m:t>
                </m:r>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k</m:t>
                        </m:r>
                      </m:e>
                      <m:sub>
                        <m:r>
                          <w:rPr>
                            <w:rFonts w:ascii="Cambria Math" w:hAnsi="Cambria Math" w:cs="Times New Roman"/>
                            <w:sz w:val="20"/>
                            <w:szCs w:val="20"/>
                          </w:rPr>
                          <m:t>c</m:t>
                        </m:r>
                      </m:sub>
                      <m:sup>
                        <m:r>
                          <w:rPr>
                            <w:rFonts w:ascii="Cambria Math" w:hAnsi="Cambria Math" w:cs="Times New Roman"/>
                            <w:sz w:val="20"/>
                            <w:szCs w:val="20"/>
                          </w:rPr>
                          <m:t>'</m:t>
                        </m:r>
                      </m:sup>
                    </m:sSubSup>
                  </m:num>
                  <m:den>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Sub>
                  </m:den>
                </m:f>
                <m:sSup>
                  <m:sSupPr>
                    <m:ctrlPr>
                      <w:rPr>
                        <w:rFonts w:ascii="Cambria Math" w:hAnsi="Cambria Math" w:cs="Times New Roman"/>
                        <w:i/>
                        <w:sz w:val="20"/>
                        <w:szCs w:val="20"/>
                      </w:rPr>
                    </m:ctrlPr>
                  </m:sSupPr>
                  <m:e>
                    <m:r>
                      <w:rPr>
                        <w:rFonts w:ascii="Cambria Math" w:hAnsi="Cambria Math" w:cs="Times New Roman"/>
                        <w:sz w:val="20"/>
                        <w:szCs w:val="20"/>
                      </w:rPr>
                      <m:t>Sc</m:t>
                    </m:r>
                  </m:e>
                  <m:sup>
                    <m:r>
                      <w:rPr>
                        <w:rFonts w:ascii="Cambria Math" w:hAnsi="Cambria Math" w:cs="Times New Roman"/>
                        <w:sz w:val="20"/>
                        <w:szCs w:val="20"/>
                      </w:rPr>
                      <m:t>2/3</m:t>
                    </m:r>
                  </m:sup>
                </m:sSup>
                <m:r>
                  <w:rPr>
                    <w:rFonts w:ascii="Cambria Math" w:hAnsi="Cambria Math" w:cs="Times New Roman"/>
                    <w:sz w:val="20"/>
                    <w:szCs w:val="20"/>
                  </w:rPr>
                  <m:t>= 0.6</m:t>
                </m:r>
                <m:sSup>
                  <m:sSupPr>
                    <m:ctrlPr>
                      <w:rPr>
                        <w:rFonts w:ascii="Cambria Math" w:hAnsi="Cambria Math" w:cs="Times New Roman"/>
                        <w:i/>
                        <w:sz w:val="20"/>
                        <w:szCs w:val="20"/>
                      </w:rPr>
                    </m:ctrlPr>
                  </m:sSupPr>
                  <m:e>
                    <m:r>
                      <w:rPr>
                        <w:rFonts w:ascii="Cambria Math" w:hAnsi="Cambria Math" w:cs="Times New Roman"/>
                        <w:sz w:val="20"/>
                        <w:szCs w:val="20"/>
                      </w:rPr>
                      <m:t>Re</m:t>
                    </m:r>
                  </m:e>
                  <m:sup>
                    <m:r>
                      <w:rPr>
                        <w:rFonts w:ascii="Cambria Math" w:hAnsi="Cambria Math" w:cs="Times New Roman"/>
                        <w:sz w:val="20"/>
                        <w:szCs w:val="20"/>
                      </w:rPr>
                      <m:t>-0.487</m:t>
                    </m:r>
                  </m:sup>
                </m:sSup>
              </m:oMath>
            </m:oMathPara>
          </w:p>
        </w:tc>
        <w:tc>
          <w:tcPr>
            <w:tcW w:w="2178" w:type="dxa"/>
            <w:vAlign w:val="center"/>
          </w:tcPr>
          <w:p w14:paraId="40046BBE" w14:textId="77777777" w:rsidR="00836DB2" w:rsidRPr="00A80DDF" w:rsidRDefault="00836DB2" w:rsidP="00A80DDF">
            <w:pPr>
              <w:spacing w:after="0" w:line="240" w:lineRule="auto"/>
              <w:jc w:val="right"/>
              <w:rPr>
                <w:rFonts w:ascii="Times New Roman" w:hAnsi="Times New Roman" w:cs="Times New Roman"/>
                <w:sz w:val="20"/>
                <w:szCs w:val="20"/>
              </w:rPr>
            </w:pPr>
            <w:r w:rsidRPr="00A80DDF">
              <w:rPr>
                <w:rFonts w:ascii="Times New Roman" w:hAnsi="Times New Roman" w:cs="Times New Roman"/>
                <w:sz w:val="20"/>
                <w:szCs w:val="20"/>
              </w:rPr>
              <w:t>(5)</w:t>
            </w:r>
          </w:p>
        </w:tc>
      </w:tr>
    </w:tbl>
    <w:p w14:paraId="7507D1A5" w14:textId="42C8E5C4" w:rsidR="00836DB2" w:rsidRDefault="00836DB2" w:rsidP="00836DB2">
      <w:pPr>
        <w:spacing w:after="0" w:line="240" w:lineRule="auto"/>
        <w:rPr>
          <w:rFonts w:ascii="Times New Roman" w:hAnsi="Times New Roman" w:cs="Times New Roman"/>
          <w:sz w:val="20"/>
          <w:szCs w:val="20"/>
        </w:rPr>
      </w:pPr>
      <w:r w:rsidRPr="00A80DDF">
        <w:rPr>
          <w:rFonts w:ascii="Times New Roman" w:hAnsi="Times New Roman" w:cs="Times New Roman"/>
          <w:sz w:val="20"/>
          <w:szCs w:val="20"/>
        </w:rPr>
        <w:t xml:space="preserve">The coefficient, </w:t>
      </w:r>
      <m:oMath>
        <m:sSubSup>
          <m:sSubSupPr>
            <m:ctrlPr>
              <w:rPr>
                <w:rFonts w:ascii="Cambria Math" w:hAnsi="Cambria Math" w:cs="Times New Roman"/>
                <w:sz w:val="20"/>
                <w:szCs w:val="20"/>
              </w:rPr>
            </m:ctrlPr>
          </m:sSubSupPr>
          <m:e>
            <m:r>
              <m:rPr>
                <m:sty m:val="p"/>
              </m:rPr>
              <w:rPr>
                <w:rFonts w:ascii="Cambria Math" w:hAnsi="Cambria Math" w:cs="Times New Roman"/>
                <w:sz w:val="20"/>
                <w:szCs w:val="20"/>
              </w:rPr>
              <m:t>k</m:t>
            </m:r>
          </m:e>
          <m:sub>
            <m:r>
              <m:rPr>
                <m:sty m:val="p"/>
              </m:rPr>
              <w:rPr>
                <w:rFonts w:ascii="Cambria Math" w:hAnsi="Cambria Math" w:cs="Times New Roman"/>
                <w:sz w:val="20"/>
                <w:szCs w:val="20"/>
              </w:rPr>
              <m:t>c</m:t>
            </m:r>
          </m:sub>
          <m:sup>
            <m:r>
              <m:rPr>
                <m:sty m:val="p"/>
              </m:rPr>
              <w:rPr>
                <w:rFonts w:ascii="Cambria Math" w:hAnsi="Cambria Math" w:cs="Times New Roman"/>
                <w:sz w:val="20"/>
                <w:szCs w:val="20"/>
              </w:rPr>
              <m:t>'</m:t>
            </m:r>
          </m:sup>
        </m:sSubSup>
        <m:r>
          <m:rPr>
            <m:sty m:val="p"/>
          </m:rPr>
          <w:rPr>
            <w:rFonts w:ascii="Cambria Math" w:hAnsi="Cambria Math" w:cs="Times New Roman"/>
            <w:sz w:val="20"/>
            <w:szCs w:val="20"/>
          </w:rPr>
          <m:t>,</m:t>
        </m:r>
      </m:oMath>
      <w:r w:rsidRPr="00A80DDF">
        <w:rPr>
          <w:rFonts w:ascii="Times New Roman" w:hAnsi="Times New Roman" w:cs="Times New Roman"/>
          <w:sz w:val="20"/>
          <w:szCs w:val="20"/>
        </w:rPr>
        <w:t xml:space="preserve"> can be related to a mass transfer coefficient, </w:t>
      </w:r>
      <m:oMath>
        <m:sSub>
          <m:sSubPr>
            <m:ctrlPr>
              <w:rPr>
                <w:rFonts w:ascii="Cambria Math" w:hAnsi="Cambria Math" w:cs="Times New Roman"/>
                <w:sz w:val="20"/>
                <w:szCs w:val="20"/>
              </w:rPr>
            </m:ctrlPr>
          </m:sSubPr>
          <m:e>
            <m:r>
              <m:rPr>
                <m:sty m:val="p"/>
              </m:rPr>
              <w:rPr>
                <w:rFonts w:ascii="Cambria Math" w:hAnsi="Cambria Math" w:cs="Times New Roman"/>
                <w:sz w:val="20"/>
                <w:szCs w:val="20"/>
              </w:rPr>
              <m:t>k</m:t>
            </m:r>
          </m:e>
          <m:sub>
            <m:r>
              <m:rPr>
                <m:sty m:val="p"/>
              </m:rPr>
              <w:rPr>
                <w:rFonts w:ascii="Cambria Math" w:hAnsi="Cambria Math" w:cs="Times New Roman"/>
                <w:sz w:val="20"/>
                <w:szCs w:val="20"/>
              </w:rPr>
              <m:t>g</m:t>
            </m:r>
          </m:sub>
        </m:sSub>
      </m:oMath>
      <w:r w:rsidRPr="00A80DDF">
        <w:rPr>
          <w:rFonts w:ascii="Times New Roman" w:hAnsi="Times New Roman" w:cs="Times New Roman"/>
          <w:sz w:val="20"/>
          <w:szCs w:val="20"/>
        </w:rPr>
        <w:t xml:space="preserve">, appropriate for use with a vapor pressure driving force in the molar flux equation and estimated as follows in Eqn. 6:  </w:t>
      </w:r>
    </w:p>
    <w:p w14:paraId="4272BAC5" w14:textId="77777777" w:rsidR="00836DB2" w:rsidRPr="00A80DDF" w:rsidRDefault="00836DB2" w:rsidP="00836DB2">
      <w:pPr>
        <w:spacing w:after="0" w:line="240" w:lineRule="auto"/>
        <w:rPr>
          <w:rFonts w:ascii="Times New Roman" w:hAnsi="Times New Roman" w:cs="Times New Roman"/>
          <w:sz w:val="20"/>
          <w:szCs w:val="20"/>
        </w:rPr>
      </w:pPr>
    </w:p>
    <w:tbl>
      <w:tblPr>
        <w:tblW w:w="0" w:type="auto"/>
        <w:tblLook w:val="04A0" w:firstRow="1" w:lastRow="0" w:firstColumn="1" w:lastColumn="0" w:noHBand="0" w:noVBand="1"/>
      </w:tblPr>
      <w:tblGrid>
        <w:gridCol w:w="3102"/>
        <w:gridCol w:w="3148"/>
        <w:gridCol w:w="3110"/>
      </w:tblGrid>
      <w:tr w:rsidR="00836DB2" w:rsidRPr="00836DB2" w14:paraId="67690376" w14:textId="77777777" w:rsidTr="00836DB2">
        <w:tc>
          <w:tcPr>
            <w:tcW w:w="3192" w:type="dxa"/>
          </w:tcPr>
          <w:p w14:paraId="4802ADE3" w14:textId="77777777" w:rsidR="00836DB2" w:rsidRPr="00836DB2" w:rsidRDefault="00836DB2" w:rsidP="00836DB2">
            <w:pPr>
              <w:spacing w:after="0" w:line="240" w:lineRule="auto"/>
              <w:rPr>
                <w:rFonts w:ascii="Times New Roman" w:hAnsi="Times New Roman" w:cs="Times New Roman"/>
                <w:i/>
                <w:sz w:val="20"/>
                <w:szCs w:val="20"/>
              </w:rPr>
            </w:pPr>
          </w:p>
        </w:tc>
        <w:tc>
          <w:tcPr>
            <w:tcW w:w="3192" w:type="dxa"/>
          </w:tcPr>
          <w:p w14:paraId="29D5BC8D" w14:textId="40BB9F58" w:rsidR="00836DB2" w:rsidRPr="00836DB2" w:rsidRDefault="00000000" w:rsidP="00836DB2">
            <w:pPr>
              <w:spacing w:after="0" w:line="240" w:lineRule="auto"/>
              <w:rPr>
                <w:rFonts w:ascii="Times New Roman" w:hAnsi="Times New Roman" w:cs="Times New Roman"/>
                <w:i/>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g</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0.6</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Sub>
                  </m:num>
                  <m:den>
                    <m:sSup>
                      <m:sSupPr>
                        <m:ctrlPr>
                          <w:rPr>
                            <w:rFonts w:ascii="Cambria Math" w:hAnsi="Cambria Math" w:cs="Times New Roman"/>
                            <w:i/>
                            <w:sz w:val="20"/>
                            <w:szCs w:val="20"/>
                          </w:rPr>
                        </m:ctrlPr>
                      </m:sSupPr>
                      <m:e>
                        <m:r>
                          <w:rPr>
                            <w:rFonts w:ascii="Cambria Math" w:hAnsi="Cambria Math" w:cs="Times New Roman"/>
                            <w:sz w:val="20"/>
                            <w:szCs w:val="20"/>
                          </w:rPr>
                          <m:t>Re</m:t>
                        </m:r>
                      </m:e>
                      <m:sup>
                        <m:r>
                          <w:rPr>
                            <w:rFonts w:ascii="Cambria Math" w:hAnsi="Cambria Math" w:cs="Times New Roman"/>
                            <w:sz w:val="20"/>
                            <w:szCs w:val="20"/>
                          </w:rPr>
                          <m:t>0.487</m:t>
                        </m:r>
                      </m:sup>
                    </m:sSup>
                    <m:sSup>
                      <m:sSupPr>
                        <m:ctrlPr>
                          <w:rPr>
                            <w:rFonts w:ascii="Cambria Math" w:hAnsi="Cambria Math" w:cs="Times New Roman"/>
                            <w:i/>
                            <w:sz w:val="20"/>
                            <w:szCs w:val="20"/>
                          </w:rPr>
                        </m:ctrlPr>
                      </m:sSupPr>
                      <m:e>
                        <m:r>
                          <w:rPr>
                            <w:rFonts w:ascii="Cambria Math" w:hAnsi="Cambria Math" w:cs="Times New Roman"/>
                            <w:sz w:val="20"/>
                            <w:szCs w:val="20"/>
                          </w:rPr>
                          <m:t>Sc</m:t>
                        </m:r>
                      </m:e>
                      <m:sup>
                        <m:r>
                          <w:rPr>
                            <w:rFonts w:ascii="Cambria Math" w:hAnsi="Cambria Math" w:cs="Times New Roman"/>
                            <w:sz w:val="20"/>
                            <w:szCs w:val="20"/>
                          </w:rPr>
                          <m:t>2/3</m:t>
                        </m:r>
                      </m:sup>
                    </m:sSup>
                    <m:r>
                      <w:rPr>
                        <w:rFonts w:ascii="Cambria Math" w:hAnsi="Cambria Math" w:cs="Times New Roman"/>
                        <w:sz w:val="20"/>
                        <w:szCs w:val="20"/>
                      </w:rPr>
                      <m:t>RT</m:t>
                    </m:r>
                  </m:den>
                </m:f>
              </m:oMath>
            </m:oMathPara>
          </w:p>
        </w:tc>
        <w:tc>
          <w:tcPr>
            <w:tcW w:w="3192" w:type="dxa"/>
            <w:vAlign w:val="center"/>
          </w:tcPr>
          <w:p w14:paraId="07AF33F5" w14:textId="77777777" w:rsidR="00836DB2" w:rsidRPr="00A80DDF" w:rsidRDefault="00836DB2" w:rsidP="00A80DDF">
            <w:pPr>
              <w:spacing w:after="0" w:line="240" w:lineRule="auto"/>
              <w:jc w:val="right"/>
              <w:rPr>
                <w:rFonts w:ascii="Times New Roman" w:hAnsi="Times New Roman" w:cs="Times New Roman"/>
                <w:sz w:val="20"/>
                <w:szCs w:val="20"/>
              </w:rPr>
            </w:pPr>
            <w:r w:rsidRPr="00A80DDF">
              <w:rPr>
                <w:rFonts w:ascii="Times New Roman" w:hAnsi="Times New Roman" w:cs="Times New Roman"/>
                <w:sz w:val="20"/>
                <w:szCs w:val="20"/>
              </w:rPr>
              <w:t>(6)</w:t>
            </w:r>
          </w:p>
        </w:tc>
      </w:tr>
    </w:tbl>
    <w:p w14:paraId="70E06731" w14:textId="77777777" w:rsidR="00836DB2" w:rsidRDefault="00836DB2" w:rsidP="00E5169D">
      <w:pPr>
        <w:spacing w:after="0" w:line="240" w:lineRule="auto"/>
        <w:rPr>
          <w:rFonts w:ascii="Times New Roman" w:hAnsi="Times New Roman" w:cs="Times New Roman"/>
          <w:i/>
          <w:sz w:val="20"/>
          <w:szCs w:val="20"/>
        </w:rPr>
      </w:pPr>
    </w:p>
    <w:p w14:paraId="20C4C4AC" w14:textId="2FA556C5" w:rsidR="00C13A7C" w:rsidRPr="002F6C3D" w:rsidRDefault="0046398C" w:rsidP="00E5169D">
      <w:pPr>
        <w:spacing w:after="0" w:line="240" w:lineRule="auto"/>
        <w:rPr>
          <w:rFonts w:ascii="Times New Roman" w:hAnsi="Times New Roman" w:cs="Times New Roman"/>
          <w:sz w:val="20"/>
          <w:szCs w:val="20"/>
        </w:rPr>
      </w:pPr>
      <w:r w:rsidRPr="002F6C3D">
        <w:rPr>
          <w:rFonts w:ascii="Times New Roman" w:hAnsi="Times New Roman" w:cs="Times New Roman"/>
          <w:sz w:val="20"/>
          <w:szCs w:val="20"/>
        </w:rPr>
        <w:t>2.</w:t>
      </w:r>
      <w:r w:rsidR="00970E90" w:rsidRPr="002F6C3D">
        <w:rPr>
          <w:rFonts w:ascii="Times New Roman" w:hAnsi="Times New Roman" w:cs="Times New Roman"/>
          <w:sz w:val="20"/>
          <w:szCs w:val="20"/>
        </w:rPr>
        <w:t>4</w:t>
      </w:r>
      <w:r w:rsidR="00C13A7C" w:rsidRPr="002F6C3D">
        <w:rPr>
          <w:rFonts w:ascii="Times New Roman" w:hAnsi="Times New Roman" w:cs="Times New Roman"/>
          <w:sz w:val="20"/>
          <w:szCs w:val="20"/>
        </w:rPr>
        <w:t xml:space="preserve"> Liquid-side </w:t>
      </w:r>
      <w:r w:rsidR="00970E90" w:rsidRPr="002F6C3D">
        <w:rPr>
          <w:rFonts w:ascii="Times New Roman" w:hAnsi="Times New Roman" w:cs="Times New Roman"/>
          <w:sz w:val="20"/>
          <w:szCs w:val="20"/>
        </w:rPr>
        <w:t>t</w:t>
      </w:r>
      <w:r w:rsidR="00C13A7C" w:rsidRPr="002F6C3D">
        <w:rPr>
          <w:rFonts w:ascii="Times New Roman" w:hAnsi="Times New Roman" w:cs="Times New Roman"/>
          <w:sz w:val="20"/>
          <w:szCs w:val="20"/>
        </w:rPr>
        <w:t xml:space="preserve">emperature </w:t>
      </w:r>
    </w:p>
    <w:p w14:paraId="5BAF743D" w14:textId="1A42E227" w:rsidR="00836DB2" w:rsidRDefault="00836DB2" w:rsidP="00836DB2">
      <w:pPr>
        <w:spacing w:after="0" w:line="240" w:lineRule="auto"/>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The liquid side temperature profile is predicted with the finite difference approach. For convenience,</w:t>
      </w:r>
      <w:r w:rsidRPr="00836DB2" w:rsidDel="009B362E">
        <w:rPr>
          <w:rFonts w:ascii="Times New Roman" w:eastAsiaTheme="minorEastAsia" w:hAnsi="Times New Roman" w:cs="Times New Roman"/>
          <w:sz w:val="20"/>
          <w:szCs w:val="20"/>
        </w:rPr>
        <w:t xml:space="preserve"> the horizontal (</w:t>
      </w:r>
      <m:oMath>
        <m:r>
          <w:rPr>
            <w:rFonts w:ascii="Cambria Math" w:eastAsiaTheme="minorEastAsia" w:hAnsi="Cambria Math" w:cs="Times New Roman"/>
            <w:sz w:val="20"/>
            <w:szCs w:val="20"/>
          </w:rPr>
          <m:t>x</m:t>
        </m:r>
      </m:oMath>
      <w:r w:rsidRPr="00836DB2" w:rsidDel="009B362E">
        <w:rPr>
          <w:rFonts w:ascii="Times New Roman" w:eastAsiaTheme="minorEastAsia" w:hAnsi="Times New Roman" w:cs="Times New Roman"/>
          <w:sz w:val="20"/>
          <w:szCs w:val="20"/>
        </w:rPr>
        <w:t>) and vertical position (</w:t>
      </w:r>
      <m:oMath>
        <m:r>
          <w:rPr>
            <w:rFonts w:ascii="Cambria Math" w:eastAsiaTheme="minorEastAsia" w:hAnsi="Cambria Math" w:cs="Times New Roman"/>
            <w:sz w:val="20"/>
            <w:szCs w:val="20"/>
          </w:rPr>
          <m:t>z</m:t>
        </m:r>
      </m:oMath>
      <w:r w:rsidRPr="00836DB2" w:rsidDel="009B362E">
        <w:rPr>
          <w:rFonts w:ascii="Times New Roman" w:eastAsiaTheme="minorEastAsia" w:hAnsi="Times New Roman" w:cs="Times New Roman"/>
          <w:sz w:val="20"/>
          <w:szCs w:val="20"/>
        </w:rPr>
        <w:t>) in water rivulets, as well as the water temperature, are made dim</w:t>
      </w:r>
      <w:r w:rsidRPr="00836DB2">
        <w:rPr>
          <w:rFonts w:ascii="Times New Roman" w:eastAsiaTheme="minorEastAsia" w:hAnsi="Times New Roman" w:cs="Times New Roman"/>
          <w:sz w:val="20"/>
          <w:szCs w:val="20"/>
        </w:rPr>
        <w:t xml:space="preserve">ensionless as follows in </w:t>
      </w:r>
      <w:r w:rsidRPr="00836DB2">
        <w:rPr>
          <w:rFonts w:ascii="Times New Roman" w:eastAsiaTheme="minorEastAsia" w:hAnsi="Times New Roman" w:cs="Times New Roman"/>
          <w:sz w:val="20"/>
          <w:szCs w:val="20"/>
        </w:rPr>
        <w:lastRenderedPageBreak/>
        <w:t>Eqns. 7a-7</w:t>
      </w:r>
      <w:r w:rsidRPr="00836DB2" w:rsidDel="009B362E">
        <w:rPr>
          <w:rFonts w:ascii="Times New Roman" w:eastAsiaTheme="minorEastAsia" w:hAnsi="Times New Roman" w:cs="Times New Roman"/>
          <w:sz w:val="20"/>
          <w:szCs w:val="20"/>
        </w:rPr>
        <w:t xml:space="preserve">c, where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p</m:t>
            </m:r>
          </m:sub>
        </m:sSub>
      </m:oMath>
      <w:r w:rsidRPr="00836DB2" w:rsidDel="009B362E">
        <w:rPr>
          <w:rFonts w:ascii="Times New Roman" w:eastAsiaTheme="minorEastAsia" w:hAnsi="Times New Roman" w:cs="Times New Roman"/>
          <w:sz w:val="20"/>
          <w:szCs w:val="20"/>
        </w:rPr>
        <w:t xml:space="preserve"> </w:t>
      </w:r>
      <w:r w:rsidRPr="00836DB2">
        <w:rPr>
          <w:rFonts w:ascii="Times New Roman" w:eastAsiaTheme="minorEastAsia" w:hAnsi="Times New Roman" w:cs="Times New Roman"/>
          <w:sz w:val="20"/>
          <w:szCs w:val="20"/>
        </w:rPr>
        <w:t>is the total packing height</w:t>
      </w:r>
      <w:r w:rsidRPr="00836DB2" w:rsidDel="009B362E">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T</m:t>
        </m:r>
      </m:oMath>
      <w:r w:rsidRPr="00836DB2" w:rsidDel="009B362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Sub>
      </m:oMath>
      <w:r w:rsidRPr="00836DB2" w:rsidDel="009B362E">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ai</m:t>
            </m:r>
          </m:sub>
        </m:sSub>
      </m:oMath>
      <w:r w:rsidRPr="00836DB2" w:rsidDel="009B362E">
        <w:rPr>
          <w:rFonts w:ascii="Times New Roman" w:eastAsiaTheme="minorEastAsia" w:hAnsi="Times New Roman" w:cs="Times New Roman"/>
          <w:sz w:val="20"/>
          <w:szCs w:val="20"/>
        </w:rPr>
        <w:t xml:space="preserve"> the temperature of the water at any position, the in</w:t>
      </w:r>
      <w:r w:rsidRPr="00836DB2">
        <w:rPr>
          <w:rFonts w:ascii="Times New Roman" w:eastAsiaTheme="minorEastAsia" w:hAnsi="Times New Roman" w:cs="Times New Roman"/>
          <w:sz w:val="20"/>
          <w:szCs w:val="20"/>
        </w:rPr>
        <w:t>let</w:t>
      </w:r>
      <w:r w:rsidRPr="00836DB2" w:rsidDel="009B362E">
        <w:rPr>
          <w:rFonts w:ascii="Times New Roman" w:eastAsiaTheme="minorEastAsia" w:hAnsi="Times New Roman" w:cs="Times New Roman"/>
          <w:sz w:val="20"/>
          <w:szCs w:val="20"/>
        </w:rPr>
        <w:t xml:space="preserve"> temperature of the water, and the </w:t>
      </w:r>
      <w:r w:rsidRPr="00836DB2">
        <w:rPr>
          <w:rFonts w:ascii="Times New Roman" w:eastAsiaTheme="minorEastAsia" w:hAnsi="Times New Roman" w:cs="Times New Roman"/>
          <w:sz w:val="20"/>
          <w:szCs w:val="20"/>
        </w:rPr>
        <w:t>inlet</w:t>
      </w:r>
      <w:r w:rsidRPr="00836DB2" w:rsidDel="009B362E">
        <w:rPr>
          <w:rFonts w:ascii="Times New Roman" w:eastAsiaTheme="minorEastAsia" w:hAnsi="Times New Roman" w:cs="Times New Roman"/>
          <w:sz w:val="20"/>
          <w:szCs w:val="20"/>
        </w:rPr>
        <w:t xml:space="preserve"> temperature of the air, respectively. </w:t>
      </w:r>
    </w:p>
    <w:p w14:paraId="199C98CC" w14:textId="77777777" w:rsidR="00836DB2" w:rsidRPr="00836DB2" w:rsidDel="009B362E" w:rsidRDefault="00836DB2" w:rsidP="00836DB2">
      <w:pPr>
        <w:spacing w:after="0" w:line="240" w:lineRule="auto"/>
        <w:rPr>
          <w:rFonts w:ascii="Times New Roman" w:eastAsiaTheme="minorEastAsia" w:hAnsi="Times New Roman" w:cs="Times New Roman"/>
          <w:sz w:val="20"/>
          <w:szCs w:val="20"/>
        </w:rPr>
      </w:pPr>
    </w:p>
    <w:p w14:paraId="750B39F9" w14:textId="013D61D1" w:rsidR="00836DB2" w:rsidRPr="00836DB2" w:rsidRDefault="00836DB2" w:rsidP="00836DB2">
      <w:pPr>
        <w:spacing w:after="0" w:line="240" w:lineRule="auto"/>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 xml:space="preserve">                              </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x</m:t>
              </m:r>
            </m:num>
            <m:den>
              <m:r>
                <w:rPr>
                  <w:rFonts w:ascii="Cambria Math" w:eastAsiaTheme="minorEastAsia" w:hAnsi="Cambria Math" w:cs="Times New Roman"/>
                  <w:sz w:val="20"/>
                  <w:szCs w:val="20"/>
                </w:rPr>
                <m:t>δ</m:t>
              </m:r>
            </m:den>
          </m:f>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a</m:t>
              </m:r>
            </m:e>
          </m:d>
          <m:r>
            <w:rPr>
              <w:rFonts w:ascii="Cambria Math" w:eastAsiaTheme="minorEastAsia" w:hAnsi="Cambria Math" w:cs="Times New Roman"/>
              <w:sz w:val="20"/>
              <w:szCs w:val="20"/>
            </w:rPr>
            <m:t xml:space="preserve">            </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zcos(β)</m:t>
              </m:r>
            </m:num>
            <m:den>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p</m:t>
                  </m:r>
                </m:sub>
              </m:sSub>
            </m:den>
          </m:f>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b</m:t>
              </m:r>
            </m:e>
          </m:d>
          <m:r>
            <w:rPr>
              <w:rFonts w:ascii="Cambria Math" w:eastAsiaTheme="minorEastAsia" w:hAnsi="Cambria Math" w:cs="Times New Roman"/>
              <w:sz w:val="20"/>
              <w:szCs w:val="20"/>
            </w:rPr>
            <m:t xml:space="preserve">            </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Sub>
            </m:num>
            <m:den>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ai</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Sub>
            </m:den>
          </m:f>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c</m:t>
              </m:r>
            </m:e>
          </m:d>
          <m:r>
            <w:rPr>
              <w:rFonts w:ascii="Cambria Math" w:eastAsiaTheme="minorEastAsia" w:hAnsi="Cambria Math" w:cs="Times New Roman"/>
              <w:sz w:val="20"/>
              <w:szCs w:val="20"/>
            </w:rPr>
            <m:t xml:space="preserve">                      (7) </m:t>
          </m:r>
        </m:oMath>
      </m:oMathPara>
    </w:p>
    <w:p w14:paraId="279E7AAA" w14:textId="77777777" w:rsidR="00836DB2" w:rsidRDefault="00836DB2" w:rsidP="00836DB2">
      <w:pPr>
        <w:spacing w:after="0" w:line="240" w:lineRule="auto"/>
        <w:rPr>
          <w:rFonts w:ascii="Times New Roman" w:eastAsiaTheme="minorEastAsia" w:hAnsi="Times New Roman" w:cs="Times New Roman"/>
          <w:sz w:val="20"/>
          <w:szCs w:val="20"/>
        </w:rPr>
      </w:pPr>
    </w:p>
    <w:p w14:paraId="4ABC024A" w14:textId="0E155ED3" w:rsidR="00836DB2" w:rsidRDefault="00836DB2" w:rsidP="00836DB2">
      <w:pPr>
        <w:spacing w:after="0" w:line="240" w:lineRule="auto"/>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 xml:space="preserve">Heat transfer for laminar flow can be modeled for a single water rivulet as it flows down the packing with Eqn. 8,  where </w:t>
      </w:r>
      <m:oMath>
        <m:r>
          <w:rPr>
            <w:rFonts w:ascii="Cambria Math" w:eastAsiaTheme="minorEastAsia" w:hAnsi="Cambria Math" w:cs="Times New Roman"/>
            <w:sz w:val="20"/>
            <w:szCs w:val="20"/>
          </w:rPr>
          <m:t>α=</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k</m:t>
            </m:r>
          </m:e>
          <m:sub>
            <m:r>
              <w:rPr>
                <w:rFonts w:ascii="Cambria Math" w:eastAsiaTheme="minorEastAsia" w:hAnsi="Cambria Math" w:cs="Times New Roman"/>
                <w:sz w:val="20"/>
                <w:szCs w:val="20"/>
              </w:rPr>
              <m:t>l</m:t>
            </m:r>
          </m:sub>
        </m:sSub>
        <m:r>
          <w:rPr>
            <w:rFonts w:ascii="Cambria Math" w:eastAsiaTheme="minorEastAsia" w:hAnsi="Cambria Math" w:cs="Times New Roman"/>
            <w:sz w:val="20"/>
            <w:szCs w:val="20"/>
          </w:rPr>
          <m:t>/ρ</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p</m:t>
            </m:r>
          </m:sub>
        </m:sSub>
      </m:oMath>
      <w:r w:rsidRPr="00836DB2">
        <w:rPr>
          <w:rFonts w:ascii="Times New Roman" w:eastAsiaTheme="minorEastAsia" w:hAnsi="Times New Roman" w:cs="Times New Roman"/>
          <w:sz w:val="20"/>
          <w:szCs w:val="20"/>
        </w:rPr>
        <w:t>:</w:t>
      </w:r>
    </w:p>
    <w:p w14:paraId="05D49A36" w14:textId="77777777" w:rsidR="00836DB2" w:rsidRPr="00836DB2" w:rsidRDefault="00836DB2" w:rsidP="00836DB2">
      <w:pPr>
        <w:spacing w:after="0" w:line="240" w:lineRule="auto"/>
        <w:rPr>
          <w:rFonts w:ascii="Times New Roman" w:eastAsiaTheme="minorEastAsia" w:hAnsi="Times New Roman" w:cs="Times New Roman"/>
          <w:b/>
          <w:sz w:val="20"/>
          <w:szCs w:val="20"/>
        </w:rPr>
      </w:pPr>
    </w:p>
    <w:tbl>
      <w:tblPr>
        <w:tblW w:w="0" w:type="auto"/>
        <w:tblLook w:val="04A0" w:firstRow="1" w:lastRow="0" w:firstColumn="1" w:lastColumn="0" w:noHBand="0" w:noVBand="1"/>
      </w:tblPr>
      <w:tblGrid>
        <w:gridCol w:w="3104"/>
        <w:gridCol w:w="3145"/>
        <w:gridCol w:w="3111"/>
      </w:tblGrid>
      <w:tr w:rsidR="00836DB2" w:rsidRPr="00836DB2" w14:paraId="01761125" w14:textId="77777777" w:rsidTr="00836DB2">
        <w:tc>
          <w:tcPr>
            <w:tcW w:w="3192" w:type="dxa"/>
          </w:tcPr>
          <w:p w14:paraId="29B09BE3" w14:textId="77777777" w:rsidR="00836DB2" w:rsidRPr="00836DB2" w:rsidRDefault="00836DB2" w:rsidP="00836DB2">
            <w:pPr>
              <w:spacing w:after="0" w:line="240" w:lineRule="auto"/>
              <w:rPr>
                <w:rFonts w:ascii="Times New Roman" w:eastAsiaTheme="minorEastAsia" w:hAnsi="Times New Roman" w:cs="Times New Roman"/>
                <w:sz w:val="20"/>
                <w:szCs w:val="20"/>
              </w:rPr>
            </w:pPr>
          </w:p>
        </w:tc>
        <w:tc>
          <w:tcPr>
            <w:tcW w:w="3192" w:type="dxa"/>
          </w:tcPr>
          <w:p w14:paraId="7759267B" w14:textId="6A71507E" w:rsidR="00836DB2" w:rsidRPr="00836DB2" w:rsidRDefault="00000000" w:rsidP="00836DB2">
            <w:pPr>
              <w:spacing w:after="0" w:line="240" w:lineRule="auto"/>
              <w:rPr>
                <w:rFonts w:ascii="Times New Roman" w:eastAsiaTheme="minorEastAsia" w:hAnsi="Times New Roman" w:cs="Times New Roman"/>
                <w:sz w:val="20"/>
                <w:szCs w:val="20"/>
              </w:rPr>
            </w:pPr>
            <m:oMathPara>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z</m:t>
                    </m:r>
                  </m:sub>
                </m:sSub>
                <m:f>
                  <m:fPr>
                    <m:ctrlPr>
                      <w:rPr>
                        <w:rFonts w:ascii="Cambria Math" w:eastAsiaTheme="minorEastAsia" w:hAnsi="Cambria Math" w:cs="Times New Roman"/>
                        <w:i/>
                        <w:sz w:val="20"/>
                        <w:szCs w:val="20"/>
                      </w:rPr>
                    </m:ctrlPr>
                  </m:fPr>
                  <m:num>
                    <m:r>
                      <m:rPr>
                        <m:sty m:val="p"/>
                      </m:rP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num>
                  <m:den>
                    <m:r>
                      <m:rPr>
                        <m:sty m:val="p"/>
                      </m:rP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den>
                </m:f>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α</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p</m:t>
                        </m:r>
                      </m:sub>
                    </m:sSub>
                  </m:num>
                  <m:den>
                    <m:sSup>
                      <m:sSupPr>
                        <m:ctrlPr>
                          <w:rPr>
                            <w:rFonts w:ascii="Cambria Math" w:eastAsiaTheme="minorEastAsia" w:hAnsi="Cambria Math" w:cs="Times New Roman"/>
                            <w:i/>
                            <w:sz w:val="20"/>
                            <w:szCs w:val="20"/>
                          </w:rPr>
                        </m:ctrlPr>
                      </m:sSupPr>
                      <m:e>
                        <m:r>
                          <m:rPr>
                            <m:sty m:val="p"/>
                          </m:rPr>
                          <w:rPr>
                            <w:rFonts w:ascii="Cambria Math" w:eastAsiaTheme="minorEastAsia" w:hAnsi="Cambria Math" w:cs="Times New Roman"/>
                            <w:sz w:val="20"/>
                            <w:szCs w:val="20"/>
                          </w:rPr>
                          <m:t>cos⁡</m:t>
                        </m:r>
                        <m:r>
                          <w:rPr>
                            <w:rFonts w:ascii="Cambria Math" w:eastAsiaTheme="minorEastAsia" w:hAnsi="Cambria Math" w:cs="Times New Roman"/>
                            <w:sz w:val="20"/>
                            <w:szCs w:val="20"/>
                          </w:rPr>
                          <m:t>(β)δ</m:t>
                        </m:r>
                      </m:e>
                      <m:sup>
                        <m:r>
                          <w:rPr>
                            <w:rFonts w:ascii="Cambria Math" w:eastAsiaTheme="minorEastAsia" w:hAnsi="Cambria Math" w:cs="Times New Roman"/>
                            <w:sz w:val="20"/>
                            <w:szCs w:val="20"/>
                          </w:rPr>
                          <m:t>2</m:t>
                        </m:r>
                      </m:sup>
                    </m:sSup>
                  </m:den>
                </m:f>
                <m:f>
                  <m:fPr>
                    <m:ctrlPr>
                      <w:rPr>
                        <w:rFonts w:ascii="Cambria Math" w:eastAsiaTheme="minorEastAsia" w:hAnsi="Cambria Math" w:cs="Times New Roman"/>
                        <w:i/>
                        <w:sz w:val="20"/>
                        <w:szCs w:val="20"/>
                      </w:rPr>
                    </m:ctrlPr>
                  </m:fPr>
                  <m:num>
                    <m:sSup>
                      <m:sSupPr>
                        <m:ctrlPr>
                          <w:rPr>
                            <w:rFonts w:ascii="Cambria Math" w:eastAsiaTheme="minorEastAsia" w:hAnsi="Cambria Math" w:cs="Times New Roman"/>
                            <w:sz w:val="20"/>
                            <w:szCs w:val="20"/>
                          </w:rPr>
                        </m:ctrlPr>
                      </m:sSupPr>
                      <m:e>
                        <m:r>
                          <m:rPr>
                            <m:sty m:val="p"/>
                          </m:rPr>
                          <w:rPr>
                            <w:rFonts w:ascii="Cambria Math" w:eastAsiaTheme="minorEastAsia" w:hAnsi="Cambria Math" w:cs="Times New Roman"/>
                            <w:sz w:val="20"/>
                            <w:szCs w:val="20"/>
                          </w:rPr>
                          <m:t>∂</m:t>
                        </m:r>
                      </m:e>
                      <m:sup>
                        <m:r>
                          <w:rPr>
                            <w:rFonts w:ascii="Cambria Math" w:eastAsiaTheme="minorEastAsia" w:hAnsi="Cambria Math" w:cs="Times New Roman"/>
                            <w:sz w:val="20"/>
                            <w:szCs w:val="20"/>
                          </w:rPr>
                          <m:t>2</m:t>
                        </m:r>
                      </m:sup>
                    </m:sSup>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num>
                  <m:den>
                    <m:sSup>
                      <m:sSupPr>
                        <m:ctrlPr>
                          <w:rPr>
                            <w:rFonts w:ascii="Cambria Math" w:eastAsiaTheme="minorEastAsia" w:hAnsi="Cambria Math" w:cs="Times New Roman"/>
                            <w:sz w:val="20"/>
                            <w:szCs w:val="20"/>
                          </w:rPr>
                        </m:ctrlPr>
                      </m:sSupPr>
                      <m:e>
                        <m:r>
                          <m:rPr>
                            <m:sty m:val="p"/>
                          </m:rP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e>
                      <m:sup>
                        <m:r>
                          <w:rPr>
                            <w:rFonts w:ascii="Cambria Math" w:eastAsiaTheme="minorEastAsia" w:hAnsi="Cambria Math" w:cs="Times New Roman"/>
                            <w:sz w:val="20"/>
                            <w:szCs w:val="20"/>
                          </w:rPr>
                          <m:t>2</m:t>
                        </m:r>
                      </m:sup>
                    </m:sSup>
                  </m:den>
                </m:f>
              </m:oMath>
            </m:oMathPara>
          </w:p>
        </w:tc>
        <w:tc>
          <w:tcPr>
            <w:tcW w:w="3192" w:type="dxa"/>
          </w:tcPr>
          <w:p w14:paraId="322646C7" w14:textId="77777777" w:rsidR="00836DB2" w:rsidRPr="00836DB2" w:rsidRDefault="00836DB2" w:rsidP="00836DB2">
            <w:pPr>
              <w:spacing w:after="0" w:line="240" w:lineRule="auto"/>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(8)</w:t>
            </w:r>
          </w:p>
        </w:tc>
      </w:tr>
    </w:tbl>
    <w:p w14:paraId="482CC3E9" w14:textId="77777777" w:rsidR="00836DB2" w:rsidRDefault="00836DB2" w:rsidP="00836DB2">
      <w:pPr>
        <w:spacing w:after="0" w:line="240" w:lineRule="auto"/>
        <w:rPr>
          <w:rFonts w:ascii="Times New Roman" w:eastAsiaTheme="minorEastAsia" w:hAnsi="Times New Roman" w:cs="Times New Roman"/>
          <w:sz w:val="20"/>
          <w:szCs w:val="20"/>
        </w:rPr>
      </w:pPr>
    </w:p>
    <w:p w14:paraId="297C6B8B" w14:textId="0236D6A8" w:rsidR="00836DB2" w:rsidRDefault="00836DB2" w:rsidP="5A109363">
      <w:pPr>
        <w:spacing w:after="0" w:line="240" w:lineRule="auto"/>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 xml:space="preserve">The temperature at the top of the rivulet is assumed fixed and equal to the inlet water temperature. An insulating boundary is assumed at the packing-water interface, and the temperature gradient at the air-water interface is assumed to be a function of the surface temperature, resulting in the following dimensionless boundary conditions in Eqns. 9a-9c: </w:t>
      </w:r>
    </w:p>
    <w:p w14:paraId="7864A79E" w14:textId="77777777" w:rsidR="00836DB2" w:rsidRPr="00836DB2"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3260"/>
        <w:gridCol w:w="2119"/>
        <w:gridCol w:w="2563"/>
        <w:gridCol w:w="1418"/>
      </w:tblGrid>
      <w:tr w:rsidR="00836DB2" w:rsidRPr="00836DB2" w14:paraId="6EEC1982" w14:textId="77777777" w:rsidTr="00A80DDF">
        <w:tc>
          <w:tcPr>
            <w:tcW w:w="3348" w:type="dxa"/>
            <w:vAlign w:val="center"/>
          </w:tcPr>
          <w:p w14:paraId="253688B1" w14:textId="253C5E6E" w:rsidR="00836DB2" w:rsidRPr="00836DB2" w:rsidRDefault="00000000" w:rsidP="00836DB2">
            <w:pPr>
              <w:spacing w:after="0" w:line="240" w:lineRule="auto"/>
              <w:rPr>
                <w:rFonts w:ascii="Times New Roman" w:eastAsiaTheme="minorEastAsia" w:hAnsi="Times New Roman" w:cs="Times New Roman"/>
                <w:sz w:val="20"/>
                <w:szCs w:val="20"/>
              </w:rPr>
            </w:pPr>
            <m:oMathPara>
              <m:oMathParaPr>
                <m:jc m:val="right"/>
              </m:oMathParaPr>
              <m:oMath>
                <m:sSub>
                  <m:sSubPr>
                    <m:ctrlPr>
                      <w:rPr>
                        <w:rFonts w:ascii="Cambria Math" w:eastAsiaTheme="minorEastAsia" w:hAnsi="Cambria Math" w:cs="Times New Roman"/>
                        <w:i/>
                        <w:sz w:val="20"/>
                        <w:szCs w:val="20"/>
                      </w:rPr>
                    </m:ctrlPr>
                  </m:sSub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r>
                      <w:rPr>
                        <w:rFonts w:ascii="Cambria Math" w:eastAsiaTheme="minorEastAsia" w:hAnsi="Cambria Math" w:cs="Times New Roman"/>
                        <w:sz w:val="20"/>
                        <w:szCs w:val="20"/>
                      </w:rPr>
                      <m:t>|</m:t>
                    </m:r>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r>
                      <w:rPr>
                        <w:rFonts w:ascii="Cambria Math" w:eastAsiaTheme="minorEastAsia" w:hAnsi="Cambria Math" w:cs="Times New Roman"/>
                        <w:sz w:val="20"/>
                        <w:szCs w:val="20"/>
                      </w:rPr>
                      <m:t>=0</m:t>
                    </m:r>
                  </m:sub>
                </m:sSub>
                <m:r>
                  <w:rPr>
                    <w:rFonts w:ascii="Cambria Math" w:eastAsiaTheme="minorEastAsia" w:hAnsi="Cambria Math" w:cs="Times New Roman"/>
                    <w:sz w:val="20"/>
                    <w:szCs w:val="20"/>
                  </w:rPr>
                  <m:t>=0      (a)</m:t>
                </m:r>
              </m:oMath>
            </m:oMathPara>
          </w:p>
          <w:p w14:paraId="3826C16F" w14:textId="77777777" w:rsidR="00836DB2" w:rsidRPr="00836DB2" w:rsidRDefault="00836DB2" w:rsidP="00836DB2">
            <w:pPr>
              <w:spacing w:after="0" w:line="240" w:lineRule="auto"/>
              <w:rPr>
                <w:rFonts w:ascii="Times New Roman" w:eastAsiaTheme="minorEastAsia" w:hAnsi="Times New Roman" w:cs="Times New Roman"/>
                <w:sz w:val="20"/>
                <w:szCs w:val="20"/>
              </w:rPr>
            </w:pPr>
          </w:p>
        </w:tc>
        <w:tc>
          <w:tcPr>
            <w:tcW w:w="2160" w:type="dxa"/>
          </w:tcPr>
          <w:p w14:paraId="41D79A53" w14:textId="63BD4670" w:rsidR="00836DB2" w:rsidRPr="00836DB2" w:rsidRDefault="00000000" w:rsidP="00836DB2">
            <w:pPr>
              <w:spacing w:after="0" w:line="240" w:lineRule="auto"/>
              <w:rPr>
                <w:rFonts w:ascii="Times New Roman" w:eastAsiaTheme="minorEastAsia" w:hAnsi="Times New Roman" w:cs="Times New Roman"/>
                <w:sz w:val="20"/>
                <w:szCs w:val="20"/>
              </w:rPr>
            </w:pPr>
            <m:oMathPara>
              <m:oMath>
                <m:sSub>
                  <m:sSubPr>
                    <m:ctrlPr>
                      <w:rPr>
                        <w:rFonts w:ascii="Cambria Math" w:eastAsiaTheme="minorEastAsia" w:hAnsi="Cambria Math" w:cs="Times New Roman"/>
                        <w:i/>
                        <w:sz w:val="20"/>
                        <w:szCs w:val="20"/>
                      </w:rPr>
                    </m:ctrlPr>
                  </m:sSubPr>
                  <m:e>
                    <m:d>
                      <m:dPr>
                        <m:begChr m:val=""/>
                        <m:endChr m:val="]"/>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m:rPr>
                                <m:sty m:val="p"/>
                              </m:rP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num>
                          <m:den>
                            <m:r>
                              <m:rPr>
                                <m:sty m:val="p"/>
                              </m:rP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den>
                        </m:f>
                      </m:e>
                    </m:d>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=1</m:t>
                    </m:r>
                  </m:sub>
                </m:sSub>
                <m:r>
                  <w:rPr>
                    <w:rFonts w:ascii="Cambria Math" w:eastAsiaTheme="minorEastAsia" w:hAnsi="Cambria Math" w:cs="Times New Roman"/>
                    <w:sz w:val="20"/>
                    <w:szCs w:val="20"/>
                  </w:rPr>
                  <m:t>=0       (b)</m:t>
                </m:r>
              </m:oMath>
            </m:oMathPara>
          </w:p>
        </w:tc>
        <w:tc>
          <w:tcPr>
            <w:tcW w:w="2610" w:type="dxa"/>
          </w:tcPr>
          <w:p w14:paraId="07483FF7" w14:textId="0BE494F0" w:rsidR="00836DB2" w:rsidRPr="00836DB2" w:rsidRDefault="00000000" w:rsidP="00836DB2">
            <w:pPr>
              <w:spacing w:after="0" w:line="240" w:lineRule="auto"/>
              <w:rPr>
                <w:rFonts w:ascii="Times New Roman" w:eastAsiaTheme="minorEastAsia" w:hAnsi="Times New Roman" w:cs="Times New Roman"/>
                <w:sz w:val="20"/>
                <w:szCs w:val="20"/>
              </w:rPr>
            </w:pPr>
            <m:oMathPara>
              <m:oMath>
                <m:sSub>
                  <m:sSubPr>
                    <m:ctrlPr>
                      <w:rPr>
                        <w:rFonts w:ascii="Cambria Math" w:eastAsiaTheme="minorEastAsia" w:hAnsi="Cambria Math" w:cs="Times New Roman"/>
                        <w:i/>
                        <w:sz w:val="20"/>
                        <w:szCs w:val="20"/>
                      </w:rPr>
                    </m:ctrlPr>
                  </m:sSubPr>
                  <m:e>
                    <m:d>
                      <m:dPr>
                        <m:begChr m:val=""/>
                        <m:endChr m:val="]"/>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m:rPr>
                                <m:sty m:val="p"/>
                              </m:rP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num>
                          <m:den>
                            <m:r>
                              <m:rPr>
                                <m:sty m:val="p"/>
                              </m:rP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den>
                        </m:f>
                      </m:e>
                    </m:d>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=0</m:t>
                    </m:r>
                  </m:sub>
                </m:sSub>
                <m:r>
                  <w:rPr>
                    <w:rFonts w:ascii="Cambria Math" w:eastAsiaTheme="minorEastAsia" w:hAnsi="Cambria Math" w:cs="Times New Roman"/>
                    <w:sz w:val="20"/>
                    <w:szCs w:val="20"/>
                  </w:rPr>
                  <m:t>=f</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e>
                      <m:sub>
                        <m:r>
                          <w:rPr>
                            <w:rFonts w:ascii="Cambria Math" w:eastAsiaTheme="minorEastAsia" w:hAnsi="Cambria Math" w:cs="Times New Roman"/>
                            <w:sz w:val="20"/>
                            <w:szCs w:val="20"/>
                          </w:rPr>
                          <m:t>s</m:t>
                        </m:r>
                      </m:sub>
                    </m:sSub>
                  </m:e>
                </m:d>
                <m:r>
                  <w:rPr>
                    <w:rFonts w:ascii="Cambria Math" w:eastAsiaTheme="minorEastAsia" w:hAnsi="Cambria Math" w:cs="Times New Roman"/>
                    <w:sz w:val="20"/>
                    <w:szCs w:val="20"/>
                  </w:rPr>
                  <m:t xml:space="preserve">      (c)</m:t>
                </m:r>
              </m:oMath>
            </m:oMathPara>
          </w:p>
        </w:tc>
        <w:tc>
          <w:tcPr>
            <w:tcW w:w="1458" w:type="dxa"/>
            <w:vAlign w:val="center"/>
          </w:tcPr>
          <w:p w14:paraId="79CAAA16" w14:textId="77777777" w:rsidR="00836DB2" w:rsidRPr="00836DB2" w:rsidRDefault="00836DB2" w:rsidP="00A80DDF">
            <w:pPr>
              <w:spacing w:after="0" w:line="240" w:lineRule="auto"/>
              <w:jc w:val="right"/>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(9)</w:t>
            </w:r>
          </w:p>
        </w:tc>
      </w:tr>
    </w:tbl>
    <w:p w14:paraId="487F60C5" w14:textId="77777777" w:rsidR="00836DB2" w:rsidRDefault="00836DB2" w:rsidP="00836DB2">
      <w:pPr>
        <w:spacing w:after="0" w:line="240" w:lineRule="auto"/>
        <w:rPr>
          <w:rFonts w:ascii="Times New Roman" w:eastAsiaTheme="minorEastAsia" w:hAnsi="Times New Roman" w:cs="Times New Roman"/>
          <w:sz w:val="20"/>
          <w:szCs w:val="20"/>
        </w:rPr>
      </w:pPr>
    </w:p>
    <w:p w14:paraId="729B724E" w14:textId="5D53C6BC" w:rsidR="00836DB2" w:rsidRDefault="00836DB2" w:rsidP="00836DB2">
      <w:pPr>
        <w:spacing w:after="0" w:line="240" w:lineRule="auto"/>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 xml:space="preserve">Eqn. 8 can be rewritten in finite difference form as follows, where </w:t>
      </w:r>
      <m:oMath>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oMath>
      <w:r w:rsidRPr="00836DB2">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oMath>
      <w:r w:rsidRPr="00836DB2">
        <w:rPr>
          <w:rFonts w:ascii="Times New Roman" w:eastAsiaTheme="minorEastAsia" w:hAnsi="Times New Roman" w:cs="Times New Roman"/>
          <w:sz w:val="20"/>
          <w:szCs w:val="20"/>
        </w:rPr>
        <w:t xml:space="preserve"> are the step sizes in the horizontal and vertical directions, respectively, and λ is a dimensionless group, defined in Eqn. 11. </w:t>
      </w:r>
    </w:p>
    <w:p w14:paraId="59B02F85" w14:textId="77777777" w:rsidR="00836DB2" w:rsidRPr="00836DB2"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1244"/>
        <w:gridCol w:w="1852"/>
        <w:gridCol w:w="3159"/>
        <w:gridCol w:w="1764"/>
        <w:gridCol w:w="1341"/>
      </w:tblGrid>
      <w:tr w:rsidR="00836DB2" w:rsidRPr="00836DB2" w14:paraId="66320242" w14:textId="77777777" w:rsidTr="00836DB2">
        <w:tc>
          <w:tcPr>
            <w:tcW w:w="1278" w:type="dxa"/>
          </w:tcPr>
          <w:p w14:paraId="507D11B2" w14:textId="77777777" w:rsidR="00836DB2" w:rsidRPr="00836DB2" w:rsidRDefault="00836DB2" w:rsidP="00836DB2">
            <w:pPr>
              <w:spacing w:after="0" w:line="240" w:lineRule="auto"/>
              <w:rPr>
                <w:rFonts w:ascii="Times New Roman" w:eastAsiaTheme="minorEastAsia" w:hAnsi="Times New Roman" w:cs="Times New Roman"/>
                <w:sz w:val="20"/>
                <w:szCs w:val="20"/>
              </w:rPr>
            </w:pPr>
          </w:p>
        </w:tc>
        <w:tc>
          <w:tcPr>
            <w:tcW w:w="6930" w:type="dxa"/>
            <w:gridSpan w:val="3"/>
          </w:tcPr>
          <w:p w14:paraId="691CC123" w14:textId="5EC0C806" w:rsidR="00836DB2" w:rsidRPr="00836DB2" w:rsidRDefault="00000000" w:rsidP="00836DB2">
            <w:pPr>
              <w:spacing w:after="0" w:line="240" w:lineRule="auto"/>
              <w:rPr>
                <w:rFonts w:ascii="Times New Roman" w:eastAsiaTheme="minorEastAsia" w:hAnsi="Times New Roman" w:cs="Times New Roman"/>
                <w:sz w:val="20"/>
                <w:szCs w:val="20"/>
              </w:rPr>
            </w:pPr>
            <m:oMathPara>
              <m:oMath>
                <m:sSub>
                  <m:sSubPr>
                    <m:ctrlPr>
                      <w:rPr>
                        <w:rFonts w:ascii="Cambria Math" w:eastAsiaTheme="minorEastAsia" w:hAnsi="Cambria Math" w:cs="Times New Roman"/>
                        <w:i/>
                        <w:sz w:val="20"/>
                        <w:szCs w:val="20"/>
                      </w:rPr>
                    </m:ctrlPr>
                  </m:sSub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r>
                      <w:rPr>
                        <w:rFonts w:ascii="Cambria Math" w:eastAsiaTheme="minorEastAsia" w:hAnsi="Cambria Math" w:cs="Times New Roman"/>
                        <w:sz w:val="20"/>
                        <w:szCs w:val="20"/>
                      </w:rPr>
                      <m:t>|</m:t>
                    </m:r>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r>
                      <w:rPr>
                        <w:rFonts w:ascii="Cambria Math" w:eastAsiaTheme="minorEastAsia" w:hAnsi="Cambria Math" w:cs="Times New Roman"/>
                        <w:sz w:val="20"/>
                        <w:szCs w:val="20"/>
                      </w:rPr>
                      <m:t>|</m:t>
                    </m:r>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sub>
                </m:sSub>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λ</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r>
                          <w:rPr>
                            <w:rFonts w:ascii="Cambria Math" w:eastAsiaTheme="minorEastAsia" w:hAnsi="Cambria Math" w:cs="Times New Roman"/>
                            <w:sz w:val="20"/>
                            <w:szCs w:val="20"/>
                          </w:rPr>
                          <m:t>|</m:t>
                        </m:r>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sub>
                    </m:sSub>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r>
                          <w:rPr>
                            <w:rFonts w:ascii="Cambria Math" w:eastAsiaTheme="minorEastAsia" w:hAnsi="Cambria Math" w:cs="Times New Roman"/>
                            <w:sz w:val="20"/>
                            <w:szCs w:val="20"/>
                          </w:rPr>
                          <m:t>|</m:t>
                        </m:r>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T</m:t>
                            </m:r>
                          </m:e>
                        </m:acc>
                        <m:r>
                          <w:rPr>
                            <w:rFonts w:ascii="Cambria Math" w:eastAsiaTheme="minorEastAsia" w:hAnsi="Cambria Math" w:cs="Times New Roman"/>
                            <w:sz w:val="20"/>
                            <w:szCs w:val="20"/>
                          </w:rPr>
                          <m:t>|</m:t>
                        </m:r>
                      </m:e>
                      <m:sub>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sub>
                    </m:sSub>
                  </m:e>
                </m:d>
              </m:oMath>
            </m:oMathPara>
          </w:p>
        </w:tc>
        <w:tc>
          <w:tcPr>
            <w:tcW w:w="1368" w:type="dxa"/>
          </w:tcPr>
          <w:p w14:paraId="644E6CB5" w14:textId="77777777" w:rsidR="00836DB2" w:rsidRDefault="00836DB2" w:rsidP="00A80DDF">
            <w:pPr>
              <w:spacing w:after="0" w:line="240" w:lineRule="auto"/>
              <w:jc w:val="right"/>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(10)</w:t>
            </w:r>
          </w:p>
          <w:p w14:paraId="0F2A5600" w14:textId="77777777" w:rsidR="00836DB2" w:rsidRPr="00836DB2" w:rsidRDefault="00836DB2" w:rsidP="00836DB2">
            <w:pPr>
              <w:spacing w:after="0" w:line="240" w:lineRule="auto"/>
              <w:rPr>
                <w:rFonts w:ascii="Times New Roman" w:eastAsiaTheme="minorEastAsia" w:hAnsi="Times New Roman" w:cs="Times New Roman"/>
                <w:sz w:val="20"/>
                <w:szCs w:val="20"/>
              </w:rPr>
            </w:pPr>
          </w:p>
        </w:tc>
      </w:tr>
      <w:tr w:rsidR="00836DB2" w:rsidRPr="00836DB2" w14:paraId="503EFBF4" w14:textId="77777777" w:rsidTr="00836DB2">
        <w:tc>
          <w:tcPr>
            <w:tcW w:w="3192" w:type="dxa"/>
            <w:gridSpan w:val="2"/>
          </w:tcPr>
          <w:p w14:paraId="278D8A06" w14:textId="77777777" w:rsidR="00836DB2" w:rsidRPr="00836DB2" w:rsidRDefault="00836DB2" w:rsidP="00836DB2">
            <w:pPr>
              <w:spacing w:after="0" w:line="240" w:lineRule="auto"/>
              <w:rPr>
                <w:rFonts w:ascii="Times New Roman" w:eastAsiaTheme="minorEastAsia" w:hAnsi="Times New Roman" w:cs="Times New Roman"/>
                <w:sz w:val="20"/>
                <w:szCs w:val="20"/>
              </w:rPr>
            </w:pPr>
          </w:p>
        </w:tc>
        <w:tc>
          <w:tcPr>
            <w:tcW w:w="3192" w:type="dxa"/>
          </w:tcPr>
          <w:p w14:paraId="7BF4DF2B" w14:textId="6D248B57" w:rsidR="00836DB2" w:rsidRPr="00836DB2" w:rsidRDefault="00836DB2" w:rsidP="00836DB2">
            <w:pPr>
              <w:spacing w:after="0" w:line="240" w:lineRule="auto"/>
              <w:rPr>
                <w:rFonts w:ascii="Times New Roman" w:eastAsiaTheme="minorEastAsia" w:hAnsi="Times New Roman" w:cs="Times New Roman"/>
                <w:sz w:val="20"/>
                <w:szCs w:val="20"/>
              </w:rPr>
            </w:pPr>
            <m:oMathPara>
              <m:oMath>
                <m:r>
                  <m:rPr>
                    <m:sty m:val="p"/>
                  </m:rPr>
                  <w:rPr>
                    <w:rFonts w:ascii="Cambria Math" w:eastAsiaTheme="minorEastAsia" w:hAnsi="Cambria Math" w:cs="Times New Roman"/>
                    <w:sz w:val="20"/>
                    <w:szCs w:val="20"/>
                  </w:rPr>
                  <m:t>λ</m:t>
                </m:r>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α</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p</m:t>
                        </m:r>
                      </m:sub>
                    </m:sSub>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num>
                  <m:den>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δ</m:t>
                        </m:r>
                      </m:e>
                      <m:sup>
                        <m:r>
                          <w:rPr>
                            <w:rFonts w:ascii="Cambria Math" w:eastAsiaTheme="minorEastAsia" w:hAnsi="Cambria Math" w:cs="Times New Roman"/>
                            <w:sz w:val="20"/>
                            <w:szCs w:val="20"/>
                          </w:rPr>
                          <m:t>2</m:t>
                        </m:r>
                      </m:sup>
                    </m:sSup>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z,max</m:t>
                        </m:r>
                      </m:sub>
                    </m:sSub>
                    <m:r>
                      <w:rPr>
                        <w:rFonts w:ascii="Cambria Math" w:eastAsiaTheme="minorEastAsia" w:hAnsi="Cambria Math" w:cs="Times New Roman"/>
                        <w:sz w:val="20"/>
                        <w:szCs w:val="20"/>
                      </w:rPr>
                      <m:t>(1-</m:t>
                    </m:r>
                    <m:sSup>
                      <m:sSupPr>
                        <m:ctrlPr>
                          <w:rPr>
                            <w:rFonts w:ascii="Cambria Math" w:eastAsiaTheme="minorEastAsia" w:hAnsi="Cambria Math" w:cs="Times New Roman"/>
                            <w:i/>
                            <w:sz w:val="20"/>
                            <w:szCs w:val="20"/>
                          </w:rPr>
                        </m:ctrlPr>
                      </m:sSupPr>
                      <m:e>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e>
                      <m:sup>
                        <m:r>
                          <w:rPr>
                            <w:rFonts w:ascii="Cambria Math" w:eastAsiaTheme="minorEastAsia" w:hAnsi="Cambria Math" w:cs="Times New Roman"/>
                            <w:sz w:val="20"/>
                            <w:szCs w:val="20"/>
                          </w:rPr>
                          <m:t>2</m:t>
                        </m:r>
                      </m:sup>
                    </m:sSup>
                  </m:den>
                </m:f>
              </m:oMath>
            </m:oMathPara>
          </w:p>
        </w:tc>
        <w:tc>
          <w:tcPr>
            <w:tcW w:w="3192" w:type="dxa"/>
            <w:gridSpan w:val="2"/>
            <w:vAlign w:val="center"/>
          </w:tcPr>
          <w:p w14:paraId="7C227066" w14:textId="77777777" w:rsidR="00836DB2" w:rsidRPr="00836DB2" w:rsidRDefault="00836DB2" w:rsidP="00A80DDF">
            <w:pPr>
              <w:spacing w:after="0" w:line="240" w:lineRule="auto"/>
              <w:jc w:val="right"/>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(11)</w:t>
            </w:r>
          </w:p>
        </w:tc>
      </w:tr>
    </w:tbl>
    <w:p w14:paraId="571BE5DE" w14:textId="77777777" w:rsidR="00836DB2" w:rsidRDefault="00836DB2" w:rsidP="00836DB2">
      <w:pPr>
        <w:spacing w:after="0" w:line="240" w:lineRule="auto"/>
        <w:rPr>
          <w:rFonts w:ascii="Times New Roman" w:eastAsiaTheme="minorEastAsia" w:hAnsi="Times New Roman" w:cs="Times New Roman"/>
          <w:sz w:val="20"/>
          <w:szCs w:val="20"/>
        </w:rPr>
      </w:pPr>
    </w:p>
    <w:p w14:paraId="1B54A612" w14:textId="6CC79F60" w:rsidR="00836DB2" w:rsidRDefault="00836DB2" w:rsidP="00836DB2">
      <w:pPr>
        <w:spacing w:after="0" w:line="240" w:lineRule="auto"/>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 xml:space="preserve">The surface temperature of the falling film is estimated using an energy balance at the interface between the air and water, shown in Eqn. 12, accounting for sensible and latent heat transfer across the boundary, where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l</m:t>
            </m:r>
          </m:sub>
        </m:sSub>
      </m:oMath>
      <w:r w:rsidRPr="00836DB2">
        <w:rPr>
          <w:rFonts w:ascii="Times New Roman" w:eastAsiaTheme="minorEastAsia" w:hAnsi="Times New Roman" w:cs="Times New Roman"/>
          <w:sz w:val="20"/>
          <w:szCs w:val="20"/>
        </w:rPr>
        <w:t xml:space="preserve"> is the molecular weight of water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ΔH</m:t>
            </m:r>
          </m:e>
          <m:sub>
            <m:r>
              <w:rPr>
                <w:rFonts w:ascii="Cambria Math" w:eastAsiaTheme="minorEastAsia" w:hAnsi="Cambria Math" w:cs="Times New Roman"/>
                <w:sz w:val="20"/>
                <w:szCs w:val="20"/>
              </w:rPr>
              <m:t>vap</m:t>
            </m:r>
          </m:sub>
        </m:sSub>
      </m:oMath>
      <w:r w:rsidRPr="00836DB2">
        <w:rPr>
          <w:rFonts w:ascii="Times New Roman" w:eastAsiaTheme="minorEastAsia" w:hAnsi="Times New Roman" w:cs="Times New Roman"/>
          <w:sz w:val="20"/>
          <w:szCs w:val="20"/>
        </w:rPr>
        <w:t xml:space="preserve"> the heat of vaporization evaluated at the inlet water temperature: </w:t>
      </w:r>
    </w:p>
    <w:p w14:paraId="2FAD4DA5" w14:textId="77777777" w:rsidR="00836DB2" w:rsidRPr="00836DB2"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1859"/>
        <w:gridCol w:w="5370"/>
        <w:gridCol w:w="2131"/>
      </w:tblGrid>
      <w:tr w:rsidR="00836DB2" w:rsidRPr="00836DB2" w14:paraId="48936F1B" w14:textId="77777777" w:rsidTr="00A80DDF">
        <w:tc>
          <w:tcPr>
            <w:tcW w:w="1908" w:type="dxa"/>
          </w:tcPr>
          <w:p w14:paraId="1973BFA2" w14:textId="77777777" w:rsidR="00836DB2" w:rsidRPr="00836DB2" w:rsidRDefault="00836DB2" w:rsidP="00836DB2">
            <w:pPr>
              <w:spacing w:after="0" w:line="240" w:lineRule="auto"/>
              <w:rPr>
                <w:rFonts w:ascii="Times New Roman" w:eastAsiaTheme="minorEastAsia" w:hAnsi="Times New Roman" w:cs="Times New Roman"/>
                <w:sz w:val="20"/>
                <w:szCs w:val="20"/>
              </w:rPr>
            </w:pPr>
          </w:p>
        </w:tc>
        <w:tc>
          <w:tcPr>
            <w:tcW w:w="5490" w:type="dxa"/>
          </w:tcPr>
          <w:p w14:paraId="088B5B15" w14:textId="3D5A9953" w:rsidR="00836DB2" w:rsidRPr="00836DB2" w:rsidRDefault="00000000" w:rsidP="00836DB2">
            <w:pPr>
              <w:spacing w:after="0" w:line="240" w:lineRule="auto"/>
              <w:rPr>
                <w:rFonts w:ascii="Times New Roman" w:eastAsiaTheme="minorEastAsia" w:hAnsi="Times New Roman" w:cs="Times New Roman"/>
                <w:sz w:val="20"/>
                <w:szCs w:val="20"/>
              </w:rPr>
            </w:pPr>
            <m:oMathPara>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k</m:t>
                    </m:r>
                  </m:e>
                  <m:sub>
                    <m:r>
                      <w:rPr>
                        <w:rFonts w:ascii="Cambria Math" w:eastAsiaTheme="minorEastAsia" w:hAnsi="Cambria Math" w:cs="Times New Roman"/>
                        <w:sz w:val="20"/>
                        <w:szCs w:val="20"/>
                      </w:rPr>
                      <m:t>w</m:t>
                    </m:r>
                  </m:sub>
                </m:sSub>
                <m:sSub>
                  <m:sSubPr>
                    <m:ctrlPr>
                      <w:rPr>
                        <w:rFonts w:ascii="Cambria Math" w:eastAsiaTheme="minorEastAsia" w:hAnsi="Cambria Math" w:cs="Times New Roman"/>
                        <w:i/>
                        <w:sz w:val="20"/>
                        <w:szCs w:val="20"/>
                      </w:rPr>
                    </m:ctrlPr>
                  </m:sSubPr>
                  <m:e>
                    <m:f>
                      <m:fPr>
                        <m:ctrlPr>
                          <w:rPr>
                            <w:rFonts w:ascii="Cambria Math" w:eastAsiaTheme="minorEastAsia" w:hAnsi="Cambria Math" w:cs="Times New Roman"/>
                            <w:i/>
                            <w:sz w:val="20"/>
                            <w:szCs w:val="20"/>
                          </w:rPr>
                        </m:ctrlPr>
                      </m:fPr>
                      <m:num>
                        <m:r>
                          <m:rPr>
                            <m:sty m:val="p"/>
                          </m:rPr>
                          <w:rPr>
                            <w:rFonts w:ascii="Cambria Math" w:eastAsiaTheme="minorEastAsia" w:hAnsi="Cambria Math" w:cs="Times New Roman"/>
                            <w:sz w:val="20"/>
                            <w:szCs w:val="20"/>
                          </w:rPr>
                          <m:t>∂T</m:t>
                        </m:r>
                      </m:num>
                      <m:den>
                        <m:r>
                          <m:rPr>
                            <m:sty m:val="p"/>
                          </m:rPr>
                          <w:rPr>
                            <w:rFonts w:ascii="Cambria Math" w:eastAsiaTheme="minorEastAsia" w:hAnsi="Cambria Math" w:cs="Times New Roman"/>
                            <w:sz w:val="20"/>
                            <w:szCs w:val="20"/>
                          </w:rPr>
                          <m:t>∂x</m:t>
                        </m:r>
                      </m:den>
                    </m:f>
                    <m:r>
                      <w:rPr>
                        <w:rFonts w:ascii="Cambria Math" w:eastAsiaTheme="minorEastAsia" w:hAnsi="Cambria Math" w:cs="Times New Roman"/>
                        <w:sz w:val="20"/>
                        <w:szCs w:val="20"/>
                      </w:rPr>
                      <m:t>|</m:t>
                    </m:r>
                  </m:e>
                  <m:sub>
                    <m:r>
                      <w:rPr>
                        <w:rFonts w:ascii="Cambria Math" w:eastAsiaTheme="minorEastAsia" w:hAnsi="Cambria Math" w:cs="Times New Roman"/>
                        <w:sz w:val="20"/>
                        <w:szCs w:val="20"/>
                      </w:rPr>
                      <m:t>x=0,z</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o</m:t>
                    </m:r>
                  </m:sub>
                </m:sSub>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t>
                        </m:r>
                      </m:e>
                      <m:sub>
                        <m:r>
                          <w:rPr>
                            <w:rFonts w:ascii="Cambria Math" w:eastAsiaTheme="minorEastAsia" w:hAnsi="Cambria Math" w:cs="Times New Roman"/>
                            <w:sz w:val="20"/>
                            <w:szCs w:val="20"/>
                          </w:rPr>
                          <m:t>x=0,z</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m:t>
                        </m:r>
                      </m:sub>
                    </m:sSub>
                  </m:e>
                </m:d>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l</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l</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ΔH</m:t>
                    </m:r>
                  </m:e>
                  <m:sub>
                    <m:r>
                      <w:rPr>
                        <w:rFonts w:ascii="Cambria Math" w:eastAsiaTheme="minorEastAsia" w:hAnsi="Cambria Math" w:cs="Times New Roman"/>
                        <w:sz w:val="20"/>
                        <w:szCs w:val="20"/>
                      </w:rPr>
                      <m:t>vap</m:t>
                    </m:r>
                  </m:sub>
                </m:sSub>
              </m:oMath>
            </m:oMathPara>
          </w:p>
        </w:tc>
        <w:tc>
          <w:tcPr>
            <w:tcW w:w="2178" w:type="dxa"/>
            <w:vAlign w:val="center"/>
          </w:tcPr>
          <w:p w14:paraId="6531F511" w14:textId="77777777" w:rsidR="00836DB2" w:rsidRPr="00836DB2" w:rsidRDefault="00836DB2" w:rsidP="00A80DDF">
            <w:pPr>
              <w:spacing w:after="0" w:line="240" w:lineRule="auto"/>
              <w:jc w:val="right"/>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(12)</w:t>
            </w:r>
          </w:p>
        </w:tc>
      </w:tr>
    </w:tbl>
    <w:p w14:paraId="26889061" w14:textId="77777777" w:rsidR="00836DB2" w:rsidRDefault="00836DB2" w:rsidP="00836DB2">
      <w:pPr>
        <w:spacing w:after="0" w:line="240" w:lineRule="auto"/>
        <w:rPr>
          <w:rFonts w:ascii="Times New Roman" w:eastAsiaTheme="minorEastAsia" w:hAnsi="Times New Roman" w:cs="Times New Roman"/>
          <w:sz w:val="20"/>
          <w:szCs w:val="20"/>
        </w:rPr>
      </w:pPr>
    </w:p>
    <w:p w14:paraId="5B1A4828" w14:textId="455644DC" w:rsidR="00836DB2" w:rsidRPr="00836DB2" w:rsidRDefault="00836DB2" w:rsidP="00836DB2">
      <w:pPr>
        <w:spacing w:after="0" w:line="240" w:lineRule="auto"/>
        <w:rPr>
          <w:rFonts w:ascii="Times New Roman" w:eastAsiaTheme="minorEastAsia" w:hAnsi="Times New Roman" w:cs="Times New Roman"/>
          <w:sz w:val="20"/>
          <w:szCs w:val="20"/>
        </w:rPr>
      </w:pPr>
      <w:r w:rsidRPr="00836DB2">
        <w:rPr>
          <w:rFonts w:ascii="Times New Roman" w:eastAsiaTheme="minorEastAsia" w:hAnsi="Times New Roman" w:cs="Times New Roman"/>
          <w:sz w:val="20"/>
          <w:szCs w:val="20"/>
        </w:rPr>
        <w:t xml:space="preserve">Eqns. 9a, 9a, 10, and 12 were solved simultaneously to estimate the dimensionless temperature at the boundaries and all interior node points of the finite difference grid using step sizes of </w:t>
      </w:r>
      <m:oMath>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r>
          <w:rPr>
            <w:rFonts w:ascii="Cambria Math" w:eastAsiaTheme="minorEastAsia" w:hAnsi="Cambria Math" w:cs="Times New Roman"/>
            <w:sz w:val="20"/>
            <w:szCs w:val="20"/>
          </w:rPr>
          <m:t>=0.01</m:t>
        </m:r>
      </m:oMath>
      <w:r w:rsidRPr="00836DB2">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z</m:t>
            </m:r>
          </m:sub>
        </m:sSub>
        <m:r>
          <w:rPr>
            <w:rFonts w:ascii="Cambria Math" w:eastAsiaTheme="minorEastAsia" w:hAnsi="Cambria Math" w:cs="Times New Roman"/>
            <w:sz w:val="20"/>
            <w:szCs w:val="20"/>
          </w:rPr>
          <m:t>=100)</m:t>
        </m:r>
      </m:oMath>
      <w:r w:rsidRPr="00836DB2">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x</m:t>
            </m:r>
          </m:e>
        </m:acc>
        <m:r>
          <w:rPr>
            <w:rFonts w:ascii="Cambria Math" w:eastAsiaTheme="minorEastAsia" w:hAnsi="Cambria Math" w:cs="Times New Roman"/>
            <w:sz w:val="20"/>
            <w:szCs w:val="20"/>
          </w:rPr>
          <m:t>=0.05</m:t>
        </m:r>
      </m:oMath>
      <w:r w:rsidRPr="00836DB2">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x</m:t>
            </m:r>
          </m:sub>
        </m:sSub>
        <m:r>
          <w:rPr>
            <w:rFonts w:ascii="Cambria Math" w:eastAsiaTheme="minorEastAsia" w:hAnsi="Cambria Math" w:cs="Times New Roman"/>
            <w:sz w:val="20"/>
            <w:szCs w:val="20"/>
          </w:rPr>
          <m:t>=20)</m:t>
        </m:r>
      </m:oMath>
      <w:r w:rsidRPr="00836DB2">
        <w:rPr>
          <w:rFonts w:ascii="Times New Roman" w:eastAsiaTheme="minorEastAsia" w:hAnsi="Times New Roman" w:cs="Times New Roman"/>
          <w:sz w:val="20"/>
          <w:szCs w:val="20"/>
        </w:rPr>
        <w:t xml:space="preserve">. </w:t>
      </w:r>
    </w:p>
    <w:p w14:paraId="6DD69217" w14:textId="77777777" w:rsidR="00836DB2" w:rsidRDefault="00836DB2" w:rsidP="00E5169D">
      <w:pPr>
        <w:spacing w:after="0" w:line="240" w:lineRule="auto"/>
        <w:rPr>
          <w:rFonts w:ascii="Times New Roman" w:eastAsiaTheme="minorEastAsia" w:hAnsi="Times New Roman" w:cs="Times New Roman"/>
          <w:sz w:val="20"/>
          <w:szCs w:val="20"/>
        </w:rPr>
      </w:pPr>
    </w:p>
    <w:p w14:paraId="084A54FD" w14:textId="1C87DC60" w:rsidR="000E2B51" w:rsidRPr="002F6C3D" w:rsidRDefault="000E2B51" w:rsidP="000E2B51">
      <w:pPr>
        <w:spacing w:after="0" w:line="240" w:lineRule="auto"/>
        <w:rPr>
          <w:rFonts w:ascii="Times New Roman" w:hAnsi="Times New Roman" w:cs="Times New Roman"/>
          <w:b/>
          <w:sz w:val="20"/>
          <w:szCs w:val="20"/>
        </w:rPr>
      </w:pPr>
      <w:r w:rsidRPr="002F6C3D">
        <w:rPr>
          <w:rFonts w:ascii="Times New Roman" w:hAnsi="Times New Roman" w:cs="Times New Roman"/>
          <w:sz w:val="20"/>
          <w:szCs w:val="20"/>
        </w:rPr>
        <w:t>2.</w:t>
      </w:r>
      <w:r w:rsidR="00970E90" w:rsidRPr="002F6C3D">
        <w:rPr>
          <w:rFonts w:ascii="Times New Roman" w:hAnsi="Times New Roman" w:cs="Times New Roman"/>
          <w:sz w:val="20"/>
          <w:szCs w:val="20"/>
        </w:rPr>
        <w:t>5</w:t>
      </w:r>
      <w:r w:rsidRPr="002F6C3D">
        <w:rPr>
          <w:rFonts w:ascii="Times New Roman" w:hAnsi="Times New Roman" w:cs="Times New Roman"/>
          <w:sz w:val="20"/>
          <w:szCs w:val="20"/>
        </w:rPr>
        <w:t xml:space="preserve"> Estimation of </w:t>
      </w:r>
      <w:r w:rsidR="00970E90" w:rsidRPr="002F6C3D">
        <w:rPr>
          <w:rFonts w:ascii="Times New Roman" w:hAnsi="Times New Roman" w:cs="Times New Roman"/>
          <w:sz w:val="20"/>
          <w:szCs w:val="20"/>
        </w:rPr>
        <w:t>a</w:t>
      </w:r>
      <w:r w:rsidRPr="002F6C3D">
        <w:rPr>
          <w:rFonts w:ascii="Times New Roman" w:hAnsi="Times New Roman" w:cs="Times New Roman"/>
          <w:sz w:val="20"/>
          <w:szCs w:val="20"/>
        </w:rPr>
        <w:t>ir-</w:t>
      </w:r>
      <w:r w:rsidR="00970E90" w:rsidRPr="002F6C3D">
        <w:rPr>
          <w:rFonts w:ascii="Times New Roman" w:hAnsi="Times New Roman" w:cs="Times New Roman"/>
          <w:sz w:val="20"/>
          <w:szCs w:val="20"/>
        </w:rPr>
        <w:t>s</w:t>
      </w:r>
      <w:r w:rsidRPr="002F6C3D">
        <w:rPr>
          <w:rFonts w:ascii="Times New Roman" w:hAnsi="Times New Roman" w:cs="Times New Roman"/>
          <w:sz w:val="20"/>
          <w:szCs w:val="20"/>
        </w:rPr>
        <w:t xml:space="preserve">ide </w:t>
      </w:r>
      <w:r w:rsidR="00970E90" w:rsidRPr="002F6C3D">
        <w:rPr>
          <w:rFonts w:ascii="Times New Roman" w:hAnsi="Times New Roman" w:cs="Times New Roman"/>
          <w:sz w:val="20"/>
          <w:szCs w:val="20"/>
        </w:rPr>
        <w:t>o</w:t>
      </w:r>
      <w:r w:rsidRPr="002F6C3D">
        <w:rPr>
          <w:rFonts w:ascii="Times New Roman" w:hAnsi="Times New Roman" w:cs="Times New Roman"/>
          <w:sz w:val="20"/>
          <w:szCs w:val="20"/>
        </w:rPr>
        <w:t xml:space="preserve">utlet </w:t>
      </w:r>
      <w:r w:rsidR="00970E90" w:rsidRPr="002F6C3D">
        <w:rPr>
          <w:rFonts w:ascii="Times New Roman" w:hAnsi="Times New Roman" w:cs="Times New Roman"/>
          <w:sz w:val="20"/>
          <w:szCs w:val="20"/>
        </w:rPr>
        <w:t>c</w:t>
      </w:r>
      <w:r w:rsidRPr="002F6C3D">
        <w:rPr>
          <w:rFonts w:ascii="Times New Roman" w:hAnsi="Times New Roman" w:cs="Times New Roman"/>
          <w:sz w:val="20"/>
          <w:szCs w:val="20"/>
        </w:rPr>
        <w:t>onditions</w:t>
      </w:r>
    </w:p>
    <w:p w14:paraId="3DEEEDD8" w14:textId="47FB3C6D" w:rsidR="00836DB2" w:rsidRDefault="00836DB2" w:rsidP="5A109363">
      <w:pPr>
        <w:spacing w:after="0" w:line="240" w:lineRule="auto"/>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 xml:space="preserve">To estimate the outlet air temperature and relative humidity and thus, the bulk average values for use in the molar flux and sensible heat transfer rates, a macroscopic enthalpy balance on the air as shown in Eqn. 13 is used, where </w:t>
      </w:r>
      <m:oMath>
        <m:sSub>
          <m:sSubPr>
            <m:ctrlPr>
              <w:rPr>
                <w:rFonts w:ascii="Cambria Math" w:eastAsiaTheme="minorEastAsia" w:hAnsi="Cambria Math" w:cs="Times New Roman"/>
                <w:sz w:val="20"/>
                <w:szCs w:val="20"/>
              </w:rPr>
            </m:ctrlPr>
          </m:sSubPr>
          <m:e>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m</m:t>
                </m:r>
              </m:e>
            </m:acc>
          </m:e>
          <m:sub>
            <m:r>
              <m:rPr>
                <m:sty m:val="p"/>
              </m:rPr>
              <w:rPr>
                <w:rFonts w:ascii="Cambria Math" w:eastAsiaTheme="minorEastAsia" w:hAnsi="Cambria Math" w:cs="Times New Roman"/>
                <w:sz w:val="20"/>
                <w:szCs w:val="20"/>
              </w:rPr>
              <m:t>a</m:t>
            </m:r>
          </m:sub>
        </m:sSub>
      </m:oMath>
      <w:r w:rsidRPr="5A109363">
        <w:rPr>
          <w:rFonts w:ascii="Times New Roman" w:eastAsiaTheme="minorEastAsia" w:hAnsi="Times New Roman" w:cs="Times New Roman"/>
          <w:sz w:val="20"/>
          <w:szCs w:val="20"/>
        </w:rPr>
        <w:t xml:space="preserve"> is the mass flow rate of dry air, </w:t>
      </w:r>
      <m:oMath>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H</m:t>
            </m:r>
          </m:e>
          <m:sub>
            <m:r>
              <m:rPr>
                <m:sty m:val="p"/>
              </m:rPr>
              <w:rPr>
                <w:rFonts w:ascii="Cambria Math" w:eastAsiaTheme="minorEastAsia" w:hAnsi="Cambria Math" w:cs="Times New Roman"/>
                <w:sz w:val="20"/>
                <w:szCs w:val="20"/>
              </w:rPr>
              <m:t>ma,out</m:t>
            </m:r>
          </m:sub>
        </m:sSub>
      </m:oMath>
      <w:r w:rsidRPr="5A10936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H</m:t>
            </m:r>
          </m:e>
          <m:sub>
            <m:r>
              <m:rPr>
                <m:sty m:val="p"/>
              </m:rPr>
              <w:rPr>
                <w:rFonts w:ascii="Cambria Math" w:eastAsiaTheme="minorEastAsia" w:hAnsi="Cambria Math" w:cs="Times New Roman"/>
                <w:sz w:val="20"/>
                <w:szCs w:val="20"/>
              </w:rPr>
              <m:t>ma,in</m:t>
            </m:r>
          </m:sub>
        </m:sSub>
      </m:oMath>
      <w:r w:rsidRPr="5A109363">
        <w:rPr>
          <w:rFonts w:ascii="Times New Roman" w:eastAsiaTheme="minorEastAsia" w:hAnsi="Times New Roman" w:cs="Times New Roman"/>
          <w:sz w:val="20"/>
          <w:szCs w:val="20"/>
        </w:rPr>
        <w:t xml:space="preserve"> the enthalpies of moist air at the inlet and outlet conditions, calculated with Eqn. 14, and </w:t>
      </w:r>
      <m:oMath>
        <m:sSub>
          <m:sSubPr>
            <m:ctrlPr>
              <w:rPr>
                <w:rFonts w:ascii="Cambria Math" w:eastAsiaTheme="minorEastAsia" w:hAnsi="Cambria Math" w:cs="Times New Roman"/>
                <w:sz w:val="20"/>
                <w:szCs w:val="20"/>
              </w:rPr>
            </m:ctrlPr>
          </m:sSubPr>
          <m:e>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Q</m:t>
                </m:r>
              </m:e>
            </m:acc>
          </m:e>
          <m:sub>
            <m:r>
              <m:rPr>
                <m:sty m:val="p"/>
              </m:rPr>
              <w:rPr>
                <w:rFonts w:ascii="Cambria Math" w:eastAsiaTheme="minorEastAsia" w:hAnsi="Cambria Math" w:cs="Times New Roman"/>
                <w:sz w:val="20"/>
                <w:szCs w:val="20"/>
              </w:rPr>
              <m:t>l</m:t>
            </m:r>
          </m:sub>
        </m:sSub>
      </m:oMath>
      <w:r w:rsidRPr="5A10936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sz w:val="20"/>
                <w:szCs w:val="20"/>
              </w:rPr>
            </m:ctrlPr>
          </m:sSubPr>
          <m:e>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Q</m:t>
                </m:r>
              </m:e>
            </m:acc>
          </m:e>
          <m:sub>
            <m:r>
              <m:rPr>
                <m:sty m:val="p"/>
              </m:rPr>
              <w:rPr>
                <w:rFonts w:ascii="Cambria Math" w:eastAsiaTheme="minorEastAsia" w:hAnsi="Cambria Math" w:cs="Times New Roman"/>
                <w:sz w:val="20"/>
                <w:szCs w:val="20"/>
              </w:rPr>
              <m:t>s</m:t>
            </m:r>
          </m:sub>
        </m:sSub>
      </m:oMath>
      <w:r w:rsidRPr="5A109363">
        <w:rPr>
          <w:rFonts w:ascii="Times New Roman" w:eastAsiaTheme="minorEastAsia" w:hAnsi="Times New Roman" w:cs="Times New Roman"/>
          <w:sz w:val="20"/>
          <w:szCs w:val="20"/>
        </w:rPr>
        <w:t xml:space="preserve"> the latent and sensible heat transferred at the air-water interface:</w:t>
      </w:r>
    </w:p>
    <w:p w14:paraId="4FF24A25" w14:textId="77777777" w:rsidR="00836DB2" w:rsidRPr="00A80DDF"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2210"/>
        <w:gridCol w:w="4844"/>
        <w:gridCol w:w="2306"/>
      </w:tblGrid>
      <w:tr w:rsidR="00836DB2" w:rsidRPr="00836DB2" w14:paraId="3E6E94A2" w14:textId="77777777" w:rsidTr="00836DB2">
        <w:tc>
          <w:tcPr>
            <w:tcW w:w="2268" w:type="dxa"/>
          </w:tcPr>
          <w:p w14:paraId="12274373" w14:textId="77777777" w:rsidR="00836DB2" w:rsidRPr="00836DB2" w:rsidRDefault="00836DB2" w:rsidP="00836DB2">
            <w:pPr>
              <w:spacing w:after="0" w:line="240" w:lineRule="auto"/>
              <w:rPr>
                <w:rFonts w:ascii="Times New Roman" w:eastAsiaTheme="minorEastAsia" w:hAnsi="Times New Roman" w:cs="Times New Roman"/>
                <w:i/>
                <w:sz w:val="20"/>
                <w:szCs w:val="20"/>
              </w:rPr>
            </w:pPr>
          </w:p>
        </w:tc>
        <w:tc>
          <w:tcPr>
            <w:tcW w:w="4950" w:type="dxa"/>
          </w:tcPr>
          <w:p w14:paraId="07534D4D" w14:textId="49A2C311" w:rsidR="00836DB2" w:rsidRPr="00836DB2" w:rsidRDefault="00000000" w:rsidP="00836DB2">
            <w:pPr>
              <w:spacing w:after="0" w:line="240" w:lineRule="auto"/>
              <w:rPr>
                <w:rFonts w:ascii="Times New Roman" w:eastAsiaTheme="minorEastAsia" w:hAnsi="Times New Roman" w:cs="Times New Roman"/>
                <w:i/>
                <w:sz w:val="20"/>
                <w:szCs w:val="20"/>
              </w:rPr>
            </w:pPr>
            <m:oMathPara>
              <m:oMath>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m</m:t>
                        </m:r>
                      </m:e>
                    </m:acc>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ma,out</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m</m:t>
                        </m:r>
                      </m:e>
                    </m:acc>
                  </m:e>
                  <m:sub>
                    <m:r>
                      <w:rPr>
                        <w:rFonts w:ascii="Cambria Math" w:eastAsiaTheme="minorEastAsia" w:hAnsi="Cambria Math" w:cs="Times New Roman"/>
                        <w:sz w:val="20"/>
                        <w:szCs w:val="20"/>
                      </w:rPr>
                      <m:t>a</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ma,in</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Q</m:t>
                        </m:r>
                      </m:e>
                    </m:acc>
                  </m:e>
                  <m:sub>
                    <m:r>
                      <w:rPr>
                        <w:rFonts w:ascii="Cambria Math" w:eastAsiaTheme="minorEastAsia" w:hAnsi="Cambria Math" w:cs="Times New Roman"/>
                        <w:sz w:val="20"/>
                        <w:szCs w:val="20"/>
                      </w:rPr>
                      <m:t>s</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Q</m:t>
                        </m:r>
                      </m:e>
                    </m:acc>
                  </m:e>
                  <m:sub>
                    <m:r>
                      <w:rPr>
                        <w:rFonts w:ascii="Cambria Math" w:eastAsiaTheme="minorEastAsia" w:hAnsi="Cambria Math" w:cs="Times New Roman"/>
                        <w:sz w:val="20"/>
                        <w:szCs w:val="20"/>
                      </w:rPr>
                      <m:t>l</m:t>
                    </m:r>
                  </m:sub>
                </m:sSub>
              </m:oMath>
            </m:oMathPara>
          </w:p>
        </w:tc>
        <w:tc>
          <w:tcPr>
            <w:tcW w:w="2358" w:type="dxa"/>
          </w:tcPr>
          <w:p w14:paraId="21C93121" w14:textId="77777777" w:rsidR="00836DB2" w:rsidRPr="00A80DDF" w:rsidRDefault="00836DB2" w:rsidP="00A80DDF">
            <w:pPr>
              <w:spacing w:after="0" w:line="240" w:lineRule="auto"/>
              <w:jc w:val="right"/>
              <w:rPr>
                <w:rFonts w:ascii="Times New Roman" w:eastAsiaTheme="minorEastAsia" w:hAnsi="Times New Roman" w:cs="Times New Roman"/>
                <w:sz w:val="20"/>
                <w:szCs w:val="20"/>
              </w:rPr>
            </w:pPr>
            <w:r w:rsidRPr="00A80DDF">
              <w:rPr>
                <w:rFonts w:ascii="Times New Roman" w:eastAsiaTheme="minorEastAsia" w:hAnsi="Times New Roman" w:cs="Times New Roman"/>
                <w:sz w:val="20"/>
                <w:szCs w:val="20"/>
              </w:rPr>
              <w:t>(13)</w:t>
            </w:r>
          </w:p>
        </w:tc>
      </w:tr>
    </w:tbl>
    <w:p w14:paraId="16761F7D" w14:textId="77777777" w:rsidR="00836DB2" w:rsidRDefault="00836DB2" w:rsidP="00836DB2">
      <w:pPr>
        <w:spacing w:after="0" w:line="240" w:lineRule="auto"/>
        <w:rPr>
          <w:rFonts w:ascii="Times New Roman" w:eastAsiaTheme="minorEastAsia" w:hAnsi="Times New Roman" w:cs="Times New Roman"/>
          <w:i/>
          <w:sz w:val="20"/>
          <w:szCs w:val="20"/>
        </w:rPr>
      </w:pPr>
    </w:p>
    <w:p w14:paraId="3348D5EE" w14:textId="691BF10A" w:rsidR="00836DB2" w:rsidRDefault="00836DB2" w:rsidP="5A109363">
      <w:pPr>
        <w:spacing w:after="0" w:line="240" w:lineRule="auto"/>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 xml:space="preserve">The enthalpy of moist air per kilogram dry air is estimated with Eqn. 14, where </w:t>
      </w:r>
      <m:oMath>
        <m:r>
          <m:rPr>
            <m:sty m:val="p"/>
          </m:rPr>
          <w:rPr>
            <w:rFonts w:ascii="Cambria Math" w:eastAsiaTheme="minorEastAsia" w:hAnsi="Cambria Math" w:cs="Times New Roman"/>
            <w:sz w:val="20"/>
            <w:szCs w:val="20"/>
          </w:rPr>
          <m:t>ω</m:t>
        </m:r>
      </m:oMath>
      <w:r w:rsidRPr="5A109363">
        <w:rPr>
          <w:rFonts w:ascii="Times New Roman" w:eastAsiaTheme="minorEastAsia" w:hAnsi="Times New Roman" w:cs="Times New Roman"/>
          <w:sz w:val="20"/>
          <w:szCs w:val="20"/>
        </w:rPr>
        <w:t xml:space="preserve"> is the humidity ratio in kg H</w:t>
      </w:r>
      <w:r w:rsidRPr="5A109363">
        <w:rPr>
          <w:rFonts w:ascii="Times New Roman" w:eastAsiaTheme="minorEastAsia" w:hAnsi="Times New Roman" w:cs="Times New Roman"/>
          <w:sz w:val="20"/>
          <w:szCs w:val="20"/>
          <w:vertAlign w:val="subscript"/>
        </w:rPr>
        <w:t>2</w:t>
      </w:r>
      <w:r w:rsidRPr="5A109363">
        <w:rPr>
          <w:rFonts w:ascii="Times New Roman" w:eastAsiaTheme="minorEastAsia" w:hAnsi="Times New Roman" w:cs="Times New Roman"/>
          <w:sz w:val="20"/>
          <w:szCs w:val="20"/>
        </w:rPr>
        <w:t xml:space="preserve">O/kg dry air and </w:t>
      </w:r>
      <m:oMath>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H</m:t>
            </m:r>
          </m:e>
          <m:sub>
            <m:r>
              <m:rPr>
                <m:sty m:val="p"/>
              </m:rPr>
              <w:rPr>
                <w:rFonts w:ascii="Cambria Math" w:eastAsiaTheme="minorEastAsia" w:hAnsi="Cambria Math" w:cs="Times New Roman"/>
                <w:sz w:val="20"/>
                <w:szCs w:val="20"/>
              </w:rPr>
              <m:t>vap,ref</m:t>
            </m:r>
          </m:sub>
        </m:sSub>
      </m:oMath>
      <w:r w:rsidRPr="5A109363">
        <w:rPr>
          <w:rFonts w:ascii="Times New Roman" w:eastAsiaTheme="minorEastAsia" w:hAnsi="Times New Roman" w:cs="Times New Roman"/>
          <w:sz w:val="20"/>
          <w:szCs w:val="20"/>
        </w:rPr>
        <w:t xml:space="preserve"> the heat of vaporization evaluated at 0 </w:t>
      </w:r>
      <w:r w:rsidRPr="5A109363">
        <w:rPr>
          <w:rFonts w:ascii="Times New Roman" w:eastAsiaTheme="minorEastAsia" w:hAnsi="Times New Roman" w:cs="Times New Roman"/>
          <w:sz w:val="20"/>
          <w:szCs w:val="20"/>
          <w:vertAlign w:val="superscript"/>
        </w:rPr>
        <w:t>○</w:t>
      </w:r>
      <w:r w:rsidRPr="5A109363">
        <w:rPr>
          <w:rFonts w:ascii="Times New Roman" w:eastAsiaTheme="minorEastAsia" w:hAnsi="Times New Roman" w:cs="Times New Roman"/>
          <w:sz w:val="20"/>
          <w:szCs w:val="20"/>
        </w:rPr>
        <w:t xml:space="preserve">C:  </w:t>
      </w:r>
    </w:p>
    <w:p w14:paraId="299D409A" w14:textId="77777777" w:rsidR="00836DB2" w:rsidRPr="00A80DDF"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1946"/>
        <w:gridCol w:w="5458"/>
        <w:gridCol w:w="1956"/>
      </w:tblGrid>
      <w:tr w:rsidR="00836DB2" w:rsidRPr="00836DB2" w14:paraId="3FB47E83" w14:textId="77777777" w:rsidTr="00836DB2">
        <w:tc>
          <w:tcPr>
            <w:tcW w:w="1998" w:type="dxa"/>
          </w:tcPr>
          <w:p w14:paraId="0C43E574" w14:textId="77777777" w:rsidR="00836DB2" w:rsidRPr="00836DB2" w:rsidRDefault="00836DB2" w:rsidP="00836DB2">
            <w:pPr>
              <w:spacing w:after="0" w:line="240" w:lineRule="auto"/>
              <w:rPr>
                <w:rFonts w:ascii="Times New Roman" w:eastAsiaTheme="minorEastAsia" w:hAnsi="Times New Roman" w:cs="Times New Roman"/>
                <w:i/>
                <w:sz w:val="20"/>
                <w:szCs w:val="20"/>
              </w:rPr>
            </w:pPr>
          </w:p>
        </w:tc>
        <w:tc>
          <w:tcPr>
            <w:tcW w:w="5580" w:type="dxa"/>
          </w:tcPr>
          <w:p w14:paraId="23C64C63" w14:textId="6B626EF4" w:rsidR="00836DB2" w:rsidRPr="00836DB2" w:rsidRDefault="00000000" w:rsidP="00836DB2">
            <w:pPr>
              <w:spacing w:after="0" w:line="240" w:lineRule="auto"/>
              <w:rPr>
                <w:rFonts w:ascii="Times New Roman" w:eastAsiaTheme="minorEastAsia" w:hAnsi="Times New Roman" w:cs="Times New Roman"/>
                <w:i/>
                <w:sz w:val="20"/>
                <w:szCs w:val="20"/>
              </w:rPr>
            </w:pPr>
            <m:oMathPara>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ma</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p,a</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rPr>
                  <m:t>+ω(∆</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vap,ref</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pv</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rPr>
                  <m:t>)</m:t>
                </m:r>
              </m:oMath>
            </m:oMathPara>
          </w:p>
        </w:tc>
        <w:tc>
          <w:tcPr>
            <w:tcW w:w="1998" w:type="dxa"/>
          </w:tcPr>
          <w:p w14:paraId="096D431E" w14:textId="77777777" w:rsidR="00836DB2" w:rsidRPr="00A80DDF" w:rsidRDefault="00836DB2" w:rsidP="00A80DDF">
            <w:pPr>
              <w:spacing w:after="0" w:line="240" w:lineRule="auto"/>
              <w:jc w:val="right"/>
              <w:rPr>
                <w:rFonts w:ascii="Times New Roman" w:eastAsiaTheme="minorEastAsia" w:hAnsi="Times New Roman" w:cs="Times New Roman"/>
                <w:sz w:val="20"/>
                <w:szCs w:val="20"/>
              </w:rPr>
            </w:pPr>
            <w:r w:rsidRPr="00A80DDF">
              <w:rPr>
                <w:rFonts w:ascii="Times New Roman" w:eastAsiaTheme="minorEastAsia" w:hAnsi="Times New Roman" w:cs="Times New Roman"/>
                <w:sz w:val="20"/>
                <w:szCs w:val="20"/>
              </w:rPr>
              <w:t>(14)</w:t>
            </w:r>
          </w:p>
        </w:tc>
      </w:tr>
    </w:tbl>
    <w:p w14:paraId="10C42A1E" w14:textId="77777777" w:rsidR="00836DB2" w:rsidRDefault="00836DB2" w:rsidP="00836DB2">
      <w:pPr>
        <w:spacing w:after="0" w:line="240" w:lineRule="auto"/>
        <w:rPr>
          <w:rFonts w:ascii="Times New Roman" w:eastAsiaTheme="minorEastAsia" w:hAnsi="Times New Roman" w:cs="Times New Roman"/>
          <w:i/>
          <w:sz w:val="20"/>
          <w:szCs w:val="20"/>
        </w:rPr>
      </w:pPr>
    </w:p>
    <w:p w14:paraId="0A662C4D" w14:textId="48839072" w:rsidR="00836DB2" w:rsidRDefault="00836DB2" w:rsidP="5A109363">
      <w:pPr>
        <w:spacing w:after="0" w:line="240" w:lineRule="auto"/>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The total sensible heat transferred from the interface to the air along the packing height is calculated with Eqn. 15:</w:t>
      </w:r>
    </w:p>
    <w:p w14:paraId="50907007" w14:textId="77777777" w:rsidR="00836DB2" w:rsidRPr="00A80DDF"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2720"/>
        <w:gridCol w:w="4170"/>
        <w:gridCol w:w="2470"/>
      </w:tblGrid>
      <w:tr w:rsidR="00836DB2" w:rsidRPr="00836DB2" w14:paraId="29B5BD73" w14:textId="77777777" w:rsidTr="00836DB2">
        <w:tc>
          <w:tcPr>
            <w:tcW w:w="2808" w:type="dxa"/>
          </w:tcPr>
          <w:p w14:paraId="0CBE4F1B" w14:textId="77777777" w:rsidR="00836DB2" w:rsidRPr="00836DB2" w:rsidRDefault="00836DB2" w:rsidP="00836DB2">
            <w:pPr>
              <w:spacing w:after="0" w:line="240" w:lineRule="auto"/>
              <w:rPr>
                <w:rFonts w:ascii="Times New Roman" w:eastAsiaTheme="minorEastAsia" w:hAnsi="Times New Roman" w:cs="Times New Roman"/>
                <w:i/>
                <w:sz w:val="20"/>
                <w:szCs w:val="20"/>
              </w:rPr>
            </w:pPr>
          </w:p>
        </w:tc>
        <w:tc>
          <w:tcPr>
            <w:tcW w:w="4230" w:type="dxa"/>
          </w:tcPr>
          <w:p w14:paraId="7BED7D12" w14:textId="64BD7556" w:rsidR="00836DB2" w:rsidRPr="00836DB2" w:rsidRDefault="00000000" w:rsidP="00836DB2">
            <w:pPr>
              <w:spacing w:after="0" w:line="240" w:lineRule="auto"/>
              <w:rPr>
                <w:rFonts w:ascii="Times New Roman" w:eastAsiaTheme="minorEastAsia" w:hAnsi="Times New Roman" w:cs="Times New Roman"/>
                <w:i/>
                <w:sz w:val="20"/>
                <w:szCs w:val="20"/>
              </w:rPr>
            </w:pPr>
            <m:oMathPara>
              <m:oMath>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Q</m:t>
                        </m:r>
                      </m:e>
                    </m:acc>
                  </m:e>
                  <m:sub>
                    <m:r>
                      <w:rPr>
                        <w:rFonts w:ascii="Cambria Math" w:eastAsiaTheme="minorEastAsia" w:hAnsi="Cambria Math" w:cs="Times New Roman"/>
                        <w:sz w:val="20"/>
                        <w:szCs w:val="20"/>
                      </w:rPr>
                      <m:t>s</m:t>
                    </m:r>
                  </m:sub>
                </m:sSub>
                <m:r>
                  <w:rPr>
                    <w:rFonts w:ascii="Cambria Math" w:eastAsiaTheme="minorEastAsia" w:hAnsi="Cambria Math" w:cs="Times New Roman"/>
                    <w:sz w:val="20"/>
                    <w:szCs w:val="20"/>
                  </w:rPr>
                  <m:t>=</m:t>
                </m:r>
                <m:nary>
                  <m:naryPr>
                    <m:chr m:val="∑"/>
                    <m:limLoc m:val="undOvr"/>
                    <m:ctrlPr>
                      <w:rPr>
                        <w:rFonts w:ascii="Cambria Math" w:eastAsiaTheme="minorEastAsia" w:hAnsi="Cambria Math" w:cs="Times New Roman"/>
                        <w:i/>
                        <w:sz w:val="20"/>
                        <w:szCs w:val="20"/>
                      </w:rPr>
                    </m:ctrlPr>
                  </m:naryPr>
                  <m:sub>
                    <m:r>
                      <w:rPr>
                        <w:rFonts w:ascii="Cambria Math" w:eastAsiaTheme="minorEastAsia" w:hAnsi="Cambria Math" w:cs="Times New Roman"/>
                        <w:sz w:val="20"/>
                        <w:szCs w:val="20"/>
                      </w:rPr>
                      <m:t>i=1</m:t>
                    </m:r>
                  </m:sub>
                  <m:sup>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z</m:t>
                        </m:r>
                      </m:sub>
                    </m:sSub>
                  </m:sup>
                  <m:e>
                    <m:sSub>
                      <m:sSubPr>
                        <m:ctrlPr>
                          <w:rPr>
                            <w:rFonts w:ascii="Cambria Math" w:eastAsiaTheme="minorEastAsia" w:hAnsi="Cambria Math" w:cs="Times New Roman"/>
                            <w:i/>
                            <w:sz w:val="20"/>
                            <w:szCs w:val="20"/>
                          </w:rPr>
                        </m:ctrlPr>
                      </m:sSub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o</m:t>
                            </m:r>
                          </m:sub>
                        </m:sSub>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c</m:t>
                        </m:r>
                      </m:sub>
                    </m:sSub>
                    <m:r>
                      <w:rPr>
                        <w:rFonts w:ascii="Cambria Math" w:eastAsiaTheme="minorEastAsia" w:hAnsi="Cambria Math" w:cs="Times New Roman"/>
                        <w:sz w:val="20"/>
                        <w:szCs w:val="20"/>
                      </w:rPr>
                      <m:t>w</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p</m:t>
                        </m:r>
                      </m:sub>
                    </m:sSub>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x=0,</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i</m:t>
                                </m:r>
                              </m:sub>
                            </m:sSub>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m:t>
                            </m:r>
                          </m:sub>
                        </m:sSub>
                      </m:e>
                    </m:d>
                  </m:e>
                </m:nary>
              </m:oMath>
            </m:oMathPara>
          </w:p>
        </w:tc>
        <w:tc>
          <w:tcPr>
            <w:tcW w:w="2538" w:type="dxa"/>
            <w:vAlign w:val="center"/>
          </w:tcPr>
          <w:p w14:paraId="60E41991" w14:textId="77777777" w:rsidR="00836DB2" w:rsidRPr="00A80DDF" w:rsidRDefault="00836DB2" w:rsidP="00A80DDF">
            <w:pPr>
              <w:spacing w:after="0" w:line="240" w:lineRule="auto"/>
              <w:jc w:val="right"/>
              <w:rPr>
                <w:rFonts w:ascii="Times New Roman" w:eastAsiaTheme="minorEastAsia" w:hAnsi="Times New Roman" w:cs="Times New Roman"/>
                <w:sz w:val="20"/>
                <w:szCs w:val="20"/>
              </w:rPr>
            </w:pPr>
            <w:r w:rsidRPr="00A80DDF">
              <w:rPr>
                <w:rFonts w:ascii="Times New Roman" w:eastAsiaTheme="minorEastAsia" w:hAnsi="Times New Roman" w:cs="Times New Roman"/>
                <w:sz w:val="20"/>
                <w:szCs w:val="20"/>
              </w:rPr>
              <w:t>(15)</w:t>
            </w:r>
          </w:p>
        </w:tc>
      </w:tr>
    </w:tbl>
    <w:p w14:paraId="5026A00C" w14:textId="77777777" w:rsidR="00836DB2" w:rsidRDefault="00836DB2" w:rsidP="00836DB2">
      <w:pPr>
        <w:spacing w:after="0" w:line="240" w:lineRule="auto"/>
        <w:rPr>
          <w:rFonts w:ascii="Times New Roman" w:eastAsiaTheme="minorEastAsia" w:hAnsi="Times New Roman" w:cs="Times New Roman"/>
          <w:i/>
          <w:sz w:val="20"/>
          <w:szCs w:val="20"/>
        </w:rPr>
      </w:pPr>
    </w:p>
    <w:p w14:paraId="3C319C3A" w14:textId="5CD26E3D" w:rsidR="00836DB2" w:rsidRDefault="00836DB2" w:rsidP="5A109363">
      <w:pPr>
        <w:spacing w:after="0" w:line="240" w:lineRule="auto"/>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The outlet humidity ratio is calculated as the sum of the inlet humidity ratio plus the water evaporation rate on a basis of one kilogram dry air as shown in Eqn. 16:</w:t>
      </w:r>
    </w:p>
    <w:p w14:paraId="74D6CE96" w14:textId="77777777" w:rsidR="00836DB2" w:rsidRPr="00A80DDF"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1143"/>
        <w:gridCol w:w="6888"/>
        <w:gridCol w:w="1329"/>
      </w:tblGrid>
      <w:tr w:rsidR="00836DB2" w:rsidRPr="00836DB2" w14:paraId="59005952" w14:textId="77777777" w:rsidTr="00836DB2">
        <w:tc>
          <w:tcPr>
            <w:tcW w:w="1188" w:type="dxa"/>
          </w:tcPr>
          <w:p w14:paraId="5643206E" w14:textId="77777777" w:rsidR="00836DB2" w:rsidRPr="00836DB2" w:rsidRDefault="00836DB2" w:rsidP="00836DB2">
            <w:pPr>
              <w:spacing w:after="0" w:line="240" w:lineRule="auto"/>
              <w:rPr>
                <w:rFonts w:ascii="Times New Roman" w:eastAsiaTheme="minorEastAsia" w:hAnsi="Times New Roman" w:cs="Times New Roman"/>
                <w:i/>
                <w:sz w:val="20"/>
                <w:szCs w:val="20"/>
              </w:rPr>
            </w:pPr>
          </w:p>
        </w:tc>
        <w:tc>
          <w:tcPr>
            <w:tcW w:w="7020" w:type="dxa"/>
          </w:tcPr>
          <w:p w14:paraId="6840011D" w14:textId="39DF6489" w:rsidR="00836DB2" w:rsidRPr="00836DB2" w:rsidRDefault="00000000" w:rsidP="00836DB2">
            <w:pPr>
              <w:spacing w:after="0" w:line="240" w:lineRule="auto"/>
              <w:rPr>
                <w:rFonts w:ascii="Times New Roman" w:eastAsiaTheme="minorEastAsia" w:hAnsi="Times New Roman" w:cs="Times New Roman"/>
                <w:i/>
                <w:sz w:val="20"/>
                <w:szCs w:val="20"/>
              </w:rPr>
            </w:pPr>
            <m:oMathPara>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ω</m:t>
                    </m:r>
                  </m:e>
                  <m:sub>
                    <m:r>
                      <w:rPr>
                        <w:rFonts w:ascii="Cambria Math" w:eastAsiaTheme="minorEastAsia" w:hAnsi="Cambria Math" w:cs="Times New Roman"/>
                        <w:sz w:val="20"/>
                        <w:szCs w:val="20"/>
                      </w:rPr>
                      <m:t>out</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ω</m:t>
                    </m:r>
                  </m:e>
                  <m:sub>
                    <m:r>
                      <w:rPr>
                        <w:rFonts w:ascii="Cambria Math" w:eastAsiaTheme="minorEastAsia" w:hAnsi="Cambria Math" w:cs="Times New Roman"/>
                        <w:sz w:val="20"/>
                        <w:szCs w:val="20"/>
                      </w:rPr>
                      <m:t>in</m:t>
                    </m:r>
                  </m:sub>
                </m:sSub>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nary>
                      <m:naryPr>
                        <m:chr m:val="∑"/>
                        <m:limLoc m:val="undOvr"/>
                        <m:ctrlPr>
                          <w:rPr>
                            <w:rFonts w:ascii="Cambria Math" w:eastAsiaTheme="minorEastAsia" w:hAnsi="Cambria Math" w:cs="Times New Roman"/>
                            <w:i/>
                            <w:sz w:val="20"/>
                            <w:szCs w:val="20"/>
                          </w:rPr>
                        </m:ctrlPr>
                      </m:naryPr>
                      <m:sub>
                        <m:r>
                          <w:rPr>
                            <w:rFonts w:ascii="Cambria Math" w:eastAsiaTheme="minorEastAsia" w:hAnsi="Cambria Math" w:cs="Times New Roman"/>
                            <w:sz w:val="20"/>
                            <w:szCs w:val="20"/>
                          </w:rPr>
                          <m:t>i=1</m:t>
                        </m:r>
                      </m:sub>
                      <m:sup>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z</m:t>
                            </m:r>
                          </m:sub>
                        </m:sSub>
                      </m:sup>
                      <m:e>
                        <m:sSub>
                          <m:sSubPr>
                            <m:ctrlPr>
                              <w:rPr>
                                <w:rFonts w:ascii="Cambria Math" w:eastAsiaTheme="minorEastAsia" w:hAnsi="Cambria Math" w:cs="Times New Roman"/>
                                <w:i/>
                                <w:sz w:val="20"/>
                                <w:szCs w:val="20"/>
                              </w:rPr>
                            </m:ctrlPr>
                          </m:sSub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k</m:t>
                                </m:r>
                              </m:e>
                              <m:sub>
                                <m:r>
                                  <w:rPr>
                                    <w:rFonts w:ascii="Cambria Math" w:eastAsiaTheme="minorEastAsia" w:hAnsi="Cambria Math" w:cs="Times New Roman"/>
                                    <w:sz w:val="20"/>
                                    <w:szCs w:val="20"/>
                                  </w:rPr>
                                  <m:t>g</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l</m:t>
                                </m:r>
                              </m:sub>
                            </m:sSub>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c</m:t>
                            </m:r>
                          </m:sub>
                        </m:sSub>
                        <m:r>
                          <w:rPr>
                            <w:rFonts w:ascii="Cambria Math" w:eastAsiaTheme="minorEastAsia" w:hAnsi="Cambria Math" w:cs="Times New Roman"/>
                            <w:sz w:val="20"/>
                            <w:szCs w:val="20"/>
                          </w:rPr>
                          <m:t>w</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p</m:t>
                            </m:r>
                          </m:sub>
                        </m:sSub>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vap</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t>
                                </m:r>
                              </m:e>
                              <m: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s,i</m:t>
                                    </m:r>
                                  </m:sub>
                                </m:sSub>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ϕ</m:t>
                                </m:r>
                              </m:e>
                              <m:sub>
                                <m:r>
                                  <w:rPr>
                                    <w:rFonts w:ascii="Cambria Math" w:eastAsiaTheme="minorEastAsia" w:hAnsi="Cambria Math" w:cs="Times New Roman"/>
                                    <w:sz w:val="20"/>
                                    <w:szCs w:val="20"/>
                                  </w:rPr>
                                  <m:t>air</m:t>
                                </m:r>
                              </m:sub>
                            </m:sSub>
                            <m:sSub>
                              <m:sSubPr>
                                <m:ctrlPr>
                                  <w:rPr>
                                    <w:rFonts w:ascii="Cambria Math" w:eastAsiaTheme="minorEastAsia" w:hAnsi="Cambria Math" w:cs="Times New Roman"/>
                                    <w:i/>
                                    <w:sz w:val="20"/>
                                    <w:szCs w:val="20"/>
                                  </w:rPr>
                                </m:ctrlPr>
                              </m:sSub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vap</m:t>
                                    </m:r>
                                  </m:sub>
                                </m:sSub>
                                <m:r>
                                  <w:rPr>
                                    <w:rFonts w:ascii="Cambria Math" w:eastAsiaTheme="minorEastAsia" w:hAnsi="Cambria Math" w:cs="Times New Roman"/>
                                    <w:sz w:val="20"/>
                                    <w:szCs w:val="20"/>
                                  </w:rPr>
                                  <m:t>|</m:t>
                                </m:r>
                              </m:e>
                              <m: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air</m:t>
                                    </m:r>
                                  </m:sub>
                                </m:sSub>
                              </m:sub>
                            </m:sSub>
                          </m:e>
                        </m:d>
                      </m:e>
                    </m:nary>
                  </m:num>
                  <m:den>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m</m:t>
                            </m:r>
                          </m:e>
                        </m:acc>
                      </m:e>
                      <m:sub>
                        <m:r>
                          <w:rPr>
                            <w:rFonts w:ascii="Cambria Math" w:eastAsiaTheme="minorEastAsia" w:hAnsi="Cambria Math" w:cs="Times New Roman"/>
                            <w:sz w:val="20"/>
                            <w:szCs w:val="20"/>
                          </w:rPr>
                          <m:t>a</m:t>
                        </m:r>
                      </m:sub>
                    </m:sSub>
                    <m:r>
                      <w:rPr>
                        <w:rFonts w:ascii="Cambria Math" w:eastAsiaTheme="minorEastAsia" w:hAnsi="Cambria Math" w:cs="Times New Roman"/>
                        <w:sz w:val="20"/>
                        <w:szCs w:val="20"/>
                      </w:rPr>
                      <m:t>cos⁡(β)</m:t>
                    </m:r>
                  </m:den>
                </m:f>
              </m:oMath>
            </m:oMathPara>
          </w:p>
        </w:tc>
        <w:tc>
          <w:tcPr>
            <w:tcW w:w="1368" w:type="dxa"/>
            <w:vAlign w:val="center"/>
          </w:tcPr>
          <w:p w14:paraId="7A77979D" w14:textId="77777777" w:rsidR="00836DB2" w:rsidRPr="00A80DDF" w:rsidRDefault="00836DB2" w:rsidP="00A80DDF">
            <w:pPr>
              <w:spacing w:after="0" w:line="240" w:lineRule="auto"/>
              <w:jc w:val="right"/>
              <w:rPr>
                <w:rFonts w:ascii="Times New Roman" w:eastAsiaTheme="minorEastAsia" w:hAnsi="Times New Roman" w:cs="Times New Roman"/>
                <w:sz w:val="20"/>
                <w:szCs w:val="20"/>
              </w:rPr>
            </w:pPr>
            <w:r w:rsidRPr="00A80DDF">
              <w:rPr>
                <w:rFonts w:ascii="Times New Roman" w:eastAsiaTheme="minorEastAsia" w:hAnsi="Times New Roman" w:cs="Times New Roman"/>
                <w:sz w:val="20"/>
                <w:szCs w:val="20"/>
              </w:rPr>
              <w:t>(16)</w:t>
            </w:r>
          </w:p>
        </w:tc>
      </w:tr>
    </w:tbl>
    <w:p w14:paraId="6FC055B6" w14:textId="77777777" w:rsidR="00836DB2" w:rsidRDefault="00836DB2" w:rsidP="00836DB2">
      <w:pPr>
        <w:spacing w:after="0" w:line="240" w:lineRule="auto"/>
        <w:rPr>
          <w:rFonts w:ascii="Times New Roman" w:eastAsiaTheme="minorEastAsia" w:hAnsi="Times New Roman" w:cs="Times New Roman"/>
          <w:i/>
          <w:sz w:val="20"/>
          <w:szCs w:val="20"/>
        </w:rPr>
      </w:pPr>
    </w:p>
    <w:p w14:paraId="7D6F7F38" w14:textId="74D02D5D" w:rsidR="00836DB2" w:rsidRDefault="00836DB2" w:rsidP="5A109363">
      <w:pPr>
        <w:spacing w:after="0" w:line="240" w:lineRule="auto"/>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 xml:space="preserve">Finally, the latent heat entering the bulk air from the interface is calculated with Eqn. 17, where </w:t>
      </w:r>
      <m:oMath>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H</m:t>
            </m:r>
          </m:e>
          <m:sub>
            <m:r>
              <m:rPr>
                <m:sty m:val="p"/>
              </m:rPr>
              <w:rPr>
                <w:rFonts w:ascii="Cambria Math" w:eastAsiaTheme="minorEastAsia" w:hAnsi="Cambria Math" w:cs="Times New Roman"/>
                <w:sz w:val="20"/>
                <w:szCs w:val="20"/>
              </w:rPr>
              <m:t>v</m:t>
            </m:r>
          </m:sub>
        </m:sSub>
      </m:oMath>
      <w:r w:rsidRPr="5A109363">
        <w:rPr>
          <w:rFonts w:ascii="Times New Roman" w:eastAsiaTheme="minorEastAsia" w:hAnsi="Times New Roman" w:cs="Times New Roman"/>
          <w:sz w:val="20"/>
          <w:szCs w:val="20"/>
        </w:rPr>
        <w:t xml:space="preserve"> is the enthalpy of water vapor, calculated with Eqn. 18:</w:t>
      </w:r>
    </w:p>
    <w:p w14:paraId="0EB534CE" w14:textId="77777777" w:rsidR="00836DB2" w:rsidRPr="00A80DDF" w:rsidRDefault="00836DB2" w:rsidP="00836DB2">
      <w:pPr>
        <w:spacing w:after="0" w:line="240" w:lineRule="auto"/>
        <w:rPr>
          <w:rFonts w:ascii="Times New Roman" w:eastAsiaTheme="minorEastAsia" w:hAnsi="Times New Roman" w:cs="Times New Roman"/>
          <w:sz w:val="20"/>
          <w:szCs w:val="20"/>
        </w:rPr>
      </w:pPr>
    </w:p>
    <w:tbl>
      <w:tblPr>
        <w:tblW w:w="0" w:type="auto"/>
        <w:tblLook w:val="04A0" w:firstRow="1" w:lastRow="0" w:firstColumn="1" w:lastColumn="0" w:noHBand="0" w:noVBand="1"/>
      </w:tblPr>
      <w:tblGrid>
        <w:gridCol w:w="1483"/>
        <w:gridCol w:w="6377"/>
        <w:gridCol w:w="1500"/>
      </w:tblGrid>
      <w:tr w:rsidR="00836DB2" w:rsidRPr="00836DB2" w14:paraId="25C8999D" w14:textId="77777777" w:rsidTr="00A80DDF">
        <w:trPr>
          <w:trHeight w:val="1035"/>
        </w:trPr>
        <w:tc>
          <w:tcPr>
            <w:tcW w:w="1548" w:type="dxa"/>
          </w:tcPr>
          <w:p w14:paraId="39707EC8" w14:textId="77777777" w:rsidR="00836DB2" w:rsidRPr="00836DB2" w:rsidRDefault="00836DB2" w:rsidP="00836DB2">
            <w:pPr>
              <w:spacing w:after="0" w:line="240" w:lineRule="auto"/>
              <w:rPr>
                <w:rFonts w:ascii="Times New Roman" w:eastAsiaTheme="minorEastAsia" w:hAnsi="Times New Roman" w:cs="Times New Roman"/>
                <w:i/>
                <w:sz w:val="20"/>
                <w:szCs w:val="20"/>
              </w:rPr>
            </w:pPr>
          </w:p>
        </w:tc>
        <w:tc>
          <w:tcPr>
            <w:tcW w:w="6480" w:type="dxa"/>
          </w:tcPr>
          <w:p w14:paraId="2BBC86AA" w14:textId="75C36F53" w:rsidR="00836DB2" w:rsidRPr="00836DB2" w:rsidRDefault="00000000" w:rsidP="00836DB2">
            <w:pPr>
              <w:spacing w:after="0" w:line="240" w:lineRule="auto"/>
              <w:rPr>
                <w:rFonts w:ascii="Times New Roman" w:eastAsiaTheme="minorEastAsia" w:hAnsi="Times New Roman" w:cs="Times New Roman"/>
                <w:i/>
                <w:sz w:val="20"/>
                <w:szCs w:val="20"/>
              </w:rPr>
            </w:pPr>
            <m:oMathPara>
              <m:oMath>
                <m:sSub>
                  <m:sSubPr>
                    <m:ctrlPr>
                      <w:rPr>
                        <w:rFonts w:ascii="Cambria Math" w:eastAsiaTheme="minorEastAsia" w:hAnsi="Cambria Math" w:cs="Times New Roman"/>
                        <w:i/>
                        <w:sz w:val="20"/>
                        <w:szCs w:val="20"/>
                      </w:rPr>
                    </m:ctrlPr>
                  </m:sSub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Q</m:t>
                        </m:r>
                      </m:e>
                    </m:acc>
                  </m:e>
                  <m:sub>
                    <m:r>
                      <w:rPr>
                        <w:rFonts w:ascii="Cambria Math" w:eastAsiaTheme="minorEastAsia" w:hAnsi="Cambria Math" w:cs="Times New Roman"/>
                        <w:sz w:val="20"/>
                        <w:szCs w:val="20"/>
                      </w:rPr>
                      <m:t>L</m:t>
                    </m:r>
                  </m:sub>
                </m:sSub>
                <m:r>
                  <w:rPr>
                    <w:rFonts w:ascii="Cambria Math" w:eastAsiaTheme="minorEastAsia" w:hAnsi="Cambria Math" w:cs="Times New Roman"/>
                    <w:sz w:val="20"/>
                    <w:szCs w:val="20"/>
                  </w:rPr>
                  <m:t>=</m:t>
                </m:r>
                <m:nary>
                  <m:naryPr>
                    <m:chr m:val="∑"/>
                    <m:limLoc m:val="undOvr"/>
                    <m:ctrlPr>
                      <w:rPr>
                        <w:rFonts w:ascii="Cambria Math" w:eastAsiaTheme="minorEastAsia" w:hAnsi="Cambria Math" w:cs="Times New Roman"/>
                        <w:i/>
                        <w:sz w:val="20"/>
                        <w:szCs w:val="20"/>
                      </w:rPr>
                    </m:ctrlPr>
                  </m:naryPr>
                  <m:sub>
                    <m:r>
                      <w:rPr>
                        <w:rFonts w:ascii="Cambria Math" w:eastAsiaTheme="minorEastAsia" w:hAnsi="Cambria Math" w:cs="Times New Roman"/>
                        <w:sz w:val="20"/>
                        <w:szCs w:val="20"/>
                      </w:rPr>
                      <m:t>i=1</m:t>
                    </m:r>
                  </m:sub>
                  <m:sup>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z</m:t>
                        </m:r>
                      </m:sub>
                    </m:sSub>
                  </m:sup>
                  <m:e>
                    <m:f>
                      <m:fPr>
                        <m:ctrlPr>
                          <w:rPr>
                            <w:rFonts w:ascii="Cambria Math" w:eastAsiaTheme="minorEastAsia" w:hAnsi="Cambria Math" w:cs="Times New Roman"/>
                            <w:i/>
                            <w:sz w:val="20"/>
                            <w:szCs w:val="20"/>
                          </w:rPr>
                        </m:ctrlPr>
                      </m:fPr>
                      <m:num>
                        <m:sSub>
                          <m:sSubPr>
                            <m:ctrlPr>
                              <w:rPr>
                                <w:rFonts w:ascii="Cambria Math" w:eastAsiaTheme="minorEastAsia" w:hAnsi="Cambria Math" w:cs="Times New Roman"/>
                                <w:i/>
                                <w:sz w:val="20"/>
                                <w:szCs w:val="20"/>
                              </w:rPr>
                            </m:ctrlPr>
                          </m:sSub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k</m:t>
                                </m:r>
                              </m:e>
                              <m:sub>
                                <m:r>
                                  <w:rPr>
                                    <w:rFonts w:ascii="Cambria Math" w:eastAsiaTheme="minorEastAsia" w:hAnsi="Cambria Math" w:cs="Times New Roman"/>
                                    <w:sz w:val="20"/>
                                    <w:szCs w:val="20"/>
                                  </w:rPr>
                                  <m:t>g</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l</m:t>
                                </m:r>
                              </m:sub>
                            </m:sSub>
                            <m:r>
                              <w:rPr>
                                <w:rFonts w:ascii="Cambria Math" w:eastAsiaTheme="minorEastAsia" w:hAnsi="Cambria Math" w:cs="Times New Roman"/>
                                <w:sz w:val="20"/>
                                <w:szCs w:val="20"/>
                              </w:rPr>
                              <m:t>N</m:t>
                            </m:r>
                          </m:e>
                          <m:sub>
                            <m:r>
                              <w:rPr>
                                <w:rFonts w:ascii="Cambria Math" w:eastAsiaTheme="minorEastAsia" w:hAnsi="Cambria Math" w:cs="Times New Roman"/>
                                <w:sz w:val="20"/>
                                <w:szCs w:val="20"/>
                              </w:rPr>
                              <m:t>c</m:t>
                            </m:r>
                          </m:sub>
                        </m:sSub>
                        <m:r>
                          <w:rPr>
                            <w:rFonts w:ascii="Cambria Math" w:eastAsiaTheme="minorEastAsia" w:hAnsi="Cambria Math" w:cs="Times New Roman"/>
                            <w:sz w:val="20"/>
                            <w:szCs w:val="20"/>
                          </w:rPr>
                          <m:t>w</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p</m:t>
                            </m:r>
                          </m:sub>
                        </m:sSub>
                        <m:r>
                          <w:rPr>
                            <w:rFonts w:ascii="Cambria Math" w:eastAsiaTheme="minorEastAsia" w:hAnsi="Cambria Math" w:cs="Times New Roman"/>
                            <w:sz w:val="20"/>
                            <w:szCs w:val="20"/>
                          </w:rPr>
                          <m:t>Δ</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z</m:t>
                            </m:r>
                          </m:e>
                        </m:acc>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vap</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t>
                                </m:r>
                              </m:e>
                              <m: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s,i</m:t>
                                    </m:r>
                                  </m:sub>
                                </m:sSub>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ϕ</m:t>
                                </m:r>
                              </m:e>
                              <m:sub>
                                <m:r>
                                  <w:rPr>
                                    <w:rFonts w:ascii="Cambria Math" w:eastAsiaTheme="minorEastAsia" w:hAnsi="Cambria Math" w:cs="Times New Roman"/>
                                    <w:sz w:val="20"/>
                                    <w:szCs w:val="20"/>
                                  </w:rPr>
                                  <m:t>air</m:t>
                                </m:r>
                              </m:sub>
                            </m:sSub>
                            <m:sSub>
                              <m:sSubPr>
                                <m:ctrlPr>
                                  <w:rPr>
                                    <w:rFonts w:ascii="Cambria Math" w:eastAsiaTheme="minorEastAsia" w:hAnsi="Cambria Math" w:cs="Times New Roman"/>
                                    <w:i/>
                                    <w:sz w:val="20"/>
                                    <w:szCs w:val="20"/>
                                  </w:rPr>
                                </m:ctrlPr>
                              </m:sSub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vap</m:t>
                                    </m:r>
                                  </m:sub>
                                </m:sSub>
                                <m:r>
                                  <w:rPr>
                                    <w:rFonts w:ascii="Cambria Math" w:eastAsiaTheme="minorEastAsia" w:hAnsi="Cambria Math" w:cs="Times New Roman"/>
                                    <w:sz w:val="20"/>
                                    <w:szCs w:val="20"/>
                                  </w:rPr>
                                  <m:t>|</m:t>
                                </m:r>
                              </m:e>
                              <m: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air</m:t>
                                    </m:r>
                                  </m:sub>
                                </m:sSub>
                              </m:sub>
                            </m:sSub>
                          </m:e>
                        </m:d>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v</m:t>
                            </m:r>
                          </m:sub>
                        </m:sSub>
                      </m:num>
                      <m:den>
                        <m:r>
                          <w:rPr>
                            <w:rFonts w:ascii="Cambria Math" w:eastAsiaTheme="minorEastAsia" w:hAnsi="Cambria Math" w:cs="Times New Roman"/>
                            <w:sz w:val="20"/>
                            <w:szCs w:val="20"/>
                          </w:rPr>
                          <m:t>cos⁡(β)</m:t>
                        </m:r>
                      </m:den>
                    </m:f>
                  </m:e>
                </m:nary>
              </m:oMath>
            </m:oMathPara>
          </w:p>
        </w:tc>
        <w:tc>
          <w:tcPr>
            <w:tcW w:w="1548" w:type="dxa"/>
            <w:vAlign w:val="center"/>
          </w:tcPr>
          <w:p w14:paraId="7A86F096" w14:textId="77777777" w:rsidR="00836DB2" w:rsidRPr="00A80DDF" w:rsidRDefault="00836DB2" w:rsidP="00A80DDF">
            <w:pPr>
              <w:spacing w:after="0" w:line="240" w:lineRule="auto"/>
              <w:jc w:val="right"/>
              <w:rPr>
                <w:rFonts w:ascii="Times New Roman" w:eastAsiaTheme="minorEastAsia" w:hAnsi="Times New Roman" w:cs="Times New Roman"/>
                <w:sz w:val="20"/>
                <w:szCs w:val="20"/>
              </w:rPr>
            </w:pPr>
            <w:r w:rsidRPr="00A80DDF">
              <w:rPr>
                <w:rFonts w:ascii="Times New Roman" w:eastAsiaTheme="minorEastAsia" w:hAnsi="Times New Roman" w:cs="Times New Roman"/>
                <w:sz w:val="20"/>
                <w:szCs w:val="20"/>
              </w:rPr>
              <w:t>(17)</w:t>
            </w:r>
          </w:p>
        </w:tc>
      </w:tr>
      <w:tr w:rsidR="00836DB2" w:rsidRPr="00836DB2" w14:paraId="3121C817" w14:textId="77777777" w:rsidTr="00836DB2">
        <w:tc>
          <w:tcPr>
            <w:tcW w:w="1548" w:type="dxa"/>
          </w:tcPr>
          <w:p w14:paraId="1BB9DDE6" w14:textId="77777777" w:rsidR="00836DB2" w:rsidRPr="00836DB2" w:rsidRDefault="00836DB2" w:rsidP="00836DB2">
            <w:pPr>
              <w:spacing w:after="0" w:line="240" w:lineRule="auto"/>
              <w:rPr>
                <w:rFonts w:ascii="Times New Roman" w:eastAsiaTheme="minorEastAsia" w:hAnsi="Times New Roman" w:cs="Times New Roman"/>
                <w:i/>
                <w:sz w:val="20"/>
                <w:szCs w:val="20"/>
              </w:rPr>
            </w:pPr>
          </w:p>
        </w:tc>
        <w:tc>
          <w:tcPr>
            <w:tcW w:w="6480" w:type="dxa"/>
          </w:tcPr>
          <w:p w14:paraId="44828D6E" w14:textId="3F6C1AD1" w:rsidR="00836DB2" w:rsidRPr="00836DB2" w:rsidRDefault="00000000" w:rsidP="00836DB2">
            <w:pPr>
              <w:spacing w:after="0" w:line="240" w:lineRule="auto"/>
              <w:rPr>
                <w:rFonts w:ascii="Times New Roman" w:eastAsiaTheme="minorEastAsia" w:hAnsi="Times New Roman" w:cs="Times New Roman"/>
                <w:i/>
                <w:sz w:val="20"/>
                <w:szCs w:val="20"/>
              </w:rPr>
            </w:pPr>
            <m:oMathPara>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H</m:t>
                    </m:r>
                  </m:e>
                  <m:sub>
                    <m:r>
                      <w:rPr>
                        <w:rFonts w:ascii="Cambria Math" w:eastAsiaTheme="minorEastAsia" w:hAnsi="Cambria Math" w:cs="Times New Roman"/>
                        <w:sz w:val="20"/>
                        <w:szCs w:val="20"/>
                      </w:rPr>
                      <m:t>v</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pv</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s</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ΔH</m:t>
                    </m:r>
                  </m:e>
                  <m:sub>
                    <m:r>
                      <w:rPr>
                        <w:rFonts w:ascii="Cambria Math" w:eastAsiaTheme="minorEastAsia" w:hAnsi="Cambria Math" w:cs="Times New Roman"/>
                        <w:sz w:val="20"/>
                        <w:szCs w:val="20"/>
                      </w:rPr>
                      <m:t>vap,ref</m:t>
                    </m:r>
                  </m:sub>
                </m:sSub>
              </m:oMath>
            </m:oMathPara>
          </w:p>
        </w:tc>
        <w:tc>
          <w:tcPr>
            <w:tcW w:w="1548" w:type="dxa"/>
            <w:vAlign w:val="center"/>
          </w:tcPr>
          <w:p w14:paraId="5F789CBC" w14:textId="77777777" w:rsidR="00836DB2" w:rsidRPr="00A80DDF" w:rsidRDefault="00836DB2" w:rsidP="00A80DDF">
            <w:pPr>
              <w:spacing w:after="0" w:line="240" w:lineRule="auto"/>
              <w:jc w:val="right"/>
              <w:rPr>
                <w:rFonts w:ascii="Times New Roman" w:eastAsiaTheme="minorEastAsia" w:hAnsi="Times New Roman" w:cs="Times New Roman"/>
                <w:sz w:val="20"/>
                <w:szCs w:val="20"/>
              </w:rPr>
            </w:pPr>
            <w:r w:rsidRPr="00A80DDF">
              <w:rPr>
                <w:rFonts w:ascii="Times New Roman" w:eastAsiaTheme="minorEastAsia" w:hAnsi="Times New Roman" w:cs="Times New Roman"/>
                <w:sz w:val="20"/>
                <w:szCs w:val="20"/>
              </w:rPr>
              <w:t>(18)</w:t>
            </w:r>
          </w:p>
        </w:tc>
      </w:tr>
    </w:tbl>
    <w:p w14:paraId="58B78B37" w14:textId="77777777" w:rsidR="00836DB2" w:rsidRDefault="00836DB2" w:rsidP="00836DB2">
      <w:pPr>
        <w:spacing w:after="0" w:line="240" w:lineRule="auto"/>
        <w:rPr>
          <w:rFonts w:ascii="Times New Roman" w:eastAsiaTheme="minorEastAsia" w:hAnsi="Times New Roman" w:cs="Times New Roman"/>
          <w:i/>
          <w:sz w:val="20"/>
          <w:szCs w:val="20"/>
        </w:rPr>
      </w:pPr>
    </w:p>
    <w:p w14:paraId="7805F47E" w14:textId="7EF29151" w:rsidR="00836DB2" w:rsidRPr="00A80DDF" w:rsidRDefault="00836DB2" w:rsidP="5A109363">
      <w:pPr>
        <w:spacing w:after="0" w:line="240" w:lineRule="auto"/>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 xml:space="preserve">Equations 13-18 are solved to determine the outlet air temperature satisfying the air-side enthalpy balance. </w:t>
      </w:r>
    </w:p>
    <w:p w14:paraId="050F7B04" w14:textId="77777777" w:rsidR="00836DB2" w:rsidRDefault="00836DB2" w:rsidP="00345D6A">
      <w:pPr>
        <w:spacing w:after="0" w:line="240" w:lineRule="auto"/>
        <w:rPr>
          <w:rFonts w:ascii="Times New Roman" w:eastAsiaTheme="minorEastAsia" w:hAnsi="Times New Roman" w:cs="Times New Roman"/>
          <w:i/>
          <w:sz w:val="20"/>
          <w:szCs w:val="20"/>
        </w:rPr>
      </w:pPr>
    </w:p>
    <w:p w14:paraId="63A09669" w14:textId="1CE287A6" w:rsidR="008A1D6C" w:rsidRPr="002F6C3D" w:rsidRDefault="0046398C" w:rsidP="00345D6A">
      <w:pPr>
        <w:spacing w:after="0" w:line="240" w:lineRule="auto"/>
        <w:rPr>
          <w:rFonts w:ascii="Times New Roman" w:hAnsi="Times New Roman" w:cs="Times New Roman"/>
          <w:sz w:val="20"/>
          <w:szCs w:val="20"/>
        </w:rPr>
      </w:pPr>
      <w:r w:rsidRPr="002F6C3D">
        <w:rPr>
          <w:rFonts w:ascii="Times New Roman" w:eastAsiaTheme="minorEastAsia" w:hAnsi="Times New Roman" w:cs="Times New Roman"/>
          <w:sz w:val="20"/>
          <w:szCs w:val="20"/>
        </w:rPr>
        <w:t>2.</w:t>
      </w:r>
      <w:r w:rsidR="00970E90" w:rsidRPr="002F6C3D">
        <w:rPr>
          <w:rFonts w:ascii="Times New Roman" w:eastAsiaTheme="minorEastAsia" w:hAnsi="Times New Roman" w:cs="Times New Roman"/>
          <w:sz w:val="20"/>
          <w:szCs w:val="20"/>
        </w:rPr>
        <w:t>6</w:t>
      </w:r>
      <w:r w:rsidRPr="002F6C3D">
        <w:rPr>
          <w:rFonts w:ascii="Times New Roman" w:eastAsiaTheme="minorEastAsia" w:hAnsi="Times New Roman" w:cs="Times New Roman"/>
          <w:sz w:val="20"/>
          <w:szCs w:val="20"/>
        </w:rPr>
        <w:t xml:space="preserve"> Estimation of </w:t>
      </w:r>
      <w:r w:rsidR="00970E90" w:rsidRPr="002F6C3D">
        <w:rPr>
          <w:rFonts w:ascii="Times New Roman" w:eastAsiaTheme="minorEastAsia" w:hAnsi="Times New Roman" w:cs="Times New Roman"/>
          <w:sz w:val="20"/>
          <w:szCs w:val="20"/>
        </w:rPr>
        <w:t>w</w:t>
      </w:r>
      <w:r w:rsidRPr="002F6C3D">
        <w:rPr>
          <w:rFonts w:ascii="Times New Roman" w:eastAsiaTheme="minorEastAsia" w:hAnsi="Times New Roman" w:cs="Times New Roman"/>
          <w:sz w:val="20"/>
          <w:szCs w:val="20"/>
        </w:rPr>
        <w:t xml:space="preserve">ater- and </w:t>
      </w:r>
      <w:r w:rsidR="00970E90" w:rsidRPr="002F6C3D">
        <w:rPr>
          <w:rFonts w:ascii="Times New Roman" w:eastAsiaTheme="minorEastAsia" w:hAnsi="Times New Roman" w:cs="Times New Roman"/>
          <w:sz w:val="20"/>
          <w:szCs w:val="20"/>
        </w:rPr>
        <w:t>a</w:t>
      </w:r>
      <w:r w:rsidRPr="002F6C3D">
        <w:rPr>
          <w:rFonts w:ascii="Times New Roman" w:eastAsiaTheme="minorEastAsia" w:hAnsi="Times New Roman" w:cs="Times New Roman"/>
          <w:sz w:val="20"/>
          <w:szCs w:val="20"/>
        </w:rPr>
        <w:t xml:space="preserve">ir-side performance </w:t>
      </w:r>
    </w:p>
    <w:p w14:paraId="49BB95AA" w14:textId="3FA6D944" w:rsidR="0007441D" w:rsidRDefault="00670795" w:rsidP="00345D6A">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The </w:t>
      </w:r>
      <w:r w:rsidR="00EC2EDC">
        <w:rPr>
          <w:rFonts w:ascii="Times New Roman" w:hAnsi="Times New Roman" w:cs="Times New Roman"/>
          <w:sz w:val="20"/>
          <w:szCs w:val="20"/>
        </w:rPr>
        <w:t>air-side</w:t>
      </w:r>
      <w:r w:rsidR="00DF2E5A">
        <w:rPr>
          <w:rFonts w:ascii="Times New Roman" w:hAnsi="Times New Roman" w:cs="Times New Roman"/>
          <w:sz w:val="20"/>
          <w:szCs w:val="20"/>
        </w:rPr>
        <w:t xml:space="preserve"> and water-side</w:t>
      </w:r>
      <w:r w:rsidR="00EC2EDC">
        <w:rPr>
          <w:rFonts w:ascii="Times New Roman" w:hAnsi="Times New Roman" w:cs="Times New Roman"/>
          <w:sz w:val="20"/>
          <w:szCs w:val="20"/>
        </w:rPr>
        <w:t xml:space="preserve"> </w:t>
      </w:r>
      <w:r>
        <w:rPr>
          <w:rFonts w:ascii="Times New Roman" w:hAnsi="Times New Roman" w:cs="Times New Roman"/>
          <w:sz w:val="20"/>
          <w:szCs w:val="20"/>
        </w:rPr>
        <w:t>efficiency of the direct evaporative cooler</w:t>
      </w:r>
      <w:r w:rsidR="00E04E20">
        <w:rPr>
          <w:rFonts w:ascii="Times New Roman" w:hAnsi="Times New Roman" w:cs="Times New Roman"/>
          <w:sz w:val="20"/>
          <w:szCs w:val="20"/>
        </w:rPr>
        <w:t xml:space="preserve">, a measure of how effectively air </w:t>
      </w:r>
      <w:r w:rsidR="00DF2E5A">
        <w:rPr>
          <w:rFonts w:ascii="Times New Roman" w:hAnsi="Times New Roman" w:cs="Times New Roman"/>
          <w:sz w:val="20"/>
          <w:szCs w:val="20"/>
        </w:rPr>
        <w:t xml:space="preserve">or water </w:t>
      </w:r>
      <w:r w:rsidR="00E04E20">
        <w:rPr>
          <w:rFonts w:ascii="Times New Roman" w:hAnsi="Times New Roman" w:cs="Times New Roman"/>
          <w:sz w:val="20"/>
          <w:szCs w:val="20"/>
        </w:rPr>
        <w:t>is cooled in a single pass through the cooler relative to the</w:t>
      </w:r>
      <w:r w:rsidR="00DF2E5A">
        <w:rPr>
          <w:rFonts w:ascii="Times New Roman" w:hAnsi="Times New Roman" w:cs="Times New Roman"/>
          <w:sz w:val="20"/>
          <w:szCs w:val="20"/>
        </w:rPr>
        <w:t xml:space="preserve"> incoming air</w:t>
      </w:r>
      <w:r w:rsidR="00E04E20">
        <w:rPr>
          <w:rFonts w:ascii="Times New Roman" w:hAnsi="Times New Roman" w:cs="Times New Roman"/>
          <w:sz w:val="20"/>
          <w:szCs w:val="20"/>
        </w:rPr>
        <w:t xml:space="preserve"> wet-bulb temperature, a</w:t>
      </w:r>
      <w:r w:rsidR="00DF2E5A">
        <w:rPr>
          <w:rFonts w:ascii="Times New Roman" w:hAnsi="Times New Roman" w:cs="Times New Roman"/>
          <w:sz w:val="20"/>
          <w:szCs w:val="20"/>
        </w:rPr>
        <w:t>re</w:t>
      </w:r>
      <w:r>
        <w:rPr>
          <w:rFonts w:ascii="Times New Roman" w:hAnsi="Times New Roman" w:cs="Times New Roman"/>
          <w:sz w:val="20"/>
          <w:szCs w:val="20"/>
        </w:rPr>
        <w:t xml:space="preserve"> calculated as follows</w:t>
      </w:r>
      <w:r w:rsidR="00E04E20">
        <w:rPr>
          <w:rFonts w:ascii="Times New Roman"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i,db</m:t>
            </m:r>
          </m:sub>
        </m:sSub>
      </m:oMath>
      <w:r w:rsidR="00E04E20" w:rsidRPr="5A10936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o,db</m:t>
            </m:r>
          </m:sub>
        </m:sSub>
      </m:oMath>
      <w:r w:rsidR="00E04E20" w:rsidRPr="5A109363">
        <w:rPr>
          <w:rFonts w:ascii="Times New Roman" w:eastAsiaTheme="minorEastAsia" w:hAnsi="Times New Roman" w:cs="Times New Roman"/>
          <w:sz w:val="20"/>
          <w:szCs w:val="20"/>
        </w:rPr>
        <w:t xml:space="preserve"> are the dry-bulb temperatures of the incoming and outgoing air</w:t>
      </w:r>
      <w:r w:rsidR="000E2B51" w:rsidRPr="5A109363">
        <w:rPr>
          <w:rFonts w:ascii="Times New Roman" w:eastAsiaTheme="minorEastAsia" w:hAnsi="Times New Roman" w:cs="Times New Roman"/>
          <w:sz w:val="20"/>
          <w:szCs w:val="20"/>
        </w:rPr>
        <w:t>,</w:t>
      </w:r>
      <w:r w:rsidR="00E04E20" w:rsidRPr="5A10936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i,wb</m:t>
            </m:r>
          </m:sub>
        </m:sSub>
      </m:oMath>
      <w:r w:rsidR="00E04E20" w:rsidRPr="5A109363">
        <w:rPr>
          <w:rFonts w:ascii="Times New Roman" w:eastAsiaTheme="minorEastAsia" w:hAnsi="Times New Roman" w:cs="Times New Roman"/>
          <w:sz w:val="20"/>
          <w:szCs w:val="20"/>
        </w:rPr>
        <w:t xml:space="preserve"> is the wet-bulb</w:t>
      </w:r>
      <w:r w:rsidR="00396468" w:rsidRPr="5A109363">
        <w:rPr>
          <w:rFonts w:ascii="Times New Roman" w:eastAsiaTheme="minorEastAsia" w:hAnsi="Times New Roman" w:cs="Times New Roman"/>
          <w:sz w:val="20"/>
          <w:szCs w:val="20"/>
        </w:rPr>
        <w:t xml:space="preserve"> temperature of the incoming air</w:t>
      </w:r>
      <w:r w:rsidR="00DF2E5A" w:rsidRPr="5A10936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w,out</m:t>
            </m:r>
          </m:sub>
        </m:sSub>
      </m:oMath>
      <w:r w:rsidR="00DF2E5A" w:rsidRPr="5A109363">
        <w:rPr>
          <w:rFonts w:ascii="Times New Roman" w:eastAsiaTheme="minorEastAsia" w:hAnsi="Times New Roman" w:cs="Times New Roman"/>
          <w:sz w:val="20"/>
          <w:szCs w:val="20"/>
        </w:rPr>
        <w:t xml:space="preserve"> is the outlet temperature of the water</w:t>
      </w:r>
      <w:r>
        <w:rPr>
          <w:rFonts w:ascii="Times New Roman" w:hAnsi="Times New Roman" w:cs="Times New Roman"/>
          <w:sz w:val="20"/>
          <w:szCs w:val="20"/>
        </w:rPr>
        <w:t>:</w:t>
      </w:r>
    </w:p>
    <w:p w14:paraId="6FBE7B83" w14:textId="77777777" w:rsidR="00743BE9" w:rsidRDefault="00743BE9" w:rsidP="00345D6A">
      <w:pPr>
        <w:spacing w:after="0" w:line="240" w:lineRule="auto"/>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140"/>
        <w:gridCol w:w="3115"/>
      </w:tblGrid>
      <w:tr w:rsidR="00396468" w14:paraId="334AFD16" w14:textId="77777777" w:rsidTr="00DF2E5A">
        <w:tc>
          <w:tcPr>
            <w:tcW w:w="3192" w:type="dxa"/>
          </w:tcPr>
          <w:p w14:paraId="652D4BB8" w14:textId="77777777" w:rsidR="00396468" w:rsidRDefault="00396468" w:rsidP="001325BB">
            <w:pPr>
              <w:rPr>
                <w:rFonts w:ascii="Times New Roman" w:hAnsi="Times New Roman" w:cs="Times New Roman"/>
                <w:sz w:val="20"/>
                <w:szCs w:val="20"/>
              </w:rPr>
            </w:pPr>
          </w:p>
        </w:tc>
        <w:tc>
          <w:tcPr>
            <w:tcW w:w="3192" w:type="dxa"/>
          </w:tcPr>
          <w:p w14:paraId="15BEBFB1" w14:textId="3EEB6A35" w:rsidR="00396468" w:rsidRDefault="00000000" w:rsidP="001325BB">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ε</m:t>
                    </m:r>
                  </m:e>
                  <m:sub>
                    <m:r>
                      <w:rPr>
                        <w:rFonts w:ascii="Cambria Math" w:hAnsi="Cambria Math" w:cs="Times New Roman"/>
                        <w:sz w:val="20"/>
                        <w:szCs w:val="20"/>
                      </w:rPr>
                      <m:t>air</m:t>
                    </m:r>
                  </m:sub>
                </m:sSub>
                <m:r>
                  <w:rPr>
                    <w:rFonts w:ascii="Cambria Math" w:hAnsi="Cambria Math" w:cs="Times New Roman"/>
                    <w:sz w:val="20"/>
                    <w:szCs w:val="20"/>
                  </w:rPr>
                  <m:t>=100∙</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i,db</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o,db</m:t>
                        </m:r>
                      </m:sub>
                    </m:sSub>
                  </m:num>
                  <m:den>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in,db</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i,wb</m:t>
                        </m:r>
                      </m:sub>
                    </m:sSub>
                  </m:den>
                </m:f>
              </m:oMath>
            </m:oMathPara>
          </w:p>
        </w:tc>
        <w:tc>
          <w:tcPr>
            <w:tcW w:w="3192" w:type="dxa"/>
          </w:tcPr>
          <w:p w14:paraId="51CCA7B7" w14:textId="529866EE" w:rsidR="00396468" w:rsidRDefault="00DF2E5A" w:rsidP="00DF2E5A">
            <w:pPr>
              <w:jc w:val="right"/>
              <w:rPr>
                <w:rFonts w:ascii="Times New Roman" w:hAnsi="Times New Roman" w:cs="Times New Roman"/>
                <w:sz w:val="20"/>
                <w:szCs w:val="20"/>
              </w:rPr>
            </w:pPr>
            <w:r>
              <w:rPr>
                <w:rFonts w:ascii="Times New Roman" w:hAnsi="Times New Roman" w:cs="Times New Roman"/>
                <w:sz w:val="20"/>
                <w:szCs w:val="20"/>
              </w:rPr>
              <w:t>(</w:t>
            </w:r>
            <w:r w:rsidR="00836DB2">
              <w:rPr>
                <w:rFonts w:ascii="Times New Roman" w:hAnsi="Times New Roman" w:cs="Times New Roman"/>
                <w:sz w:val="20"/>
                <w:szCs w:val="20"/>
              </w:rPr>
              <w:t>19</w:t>
            </w:r>
            <w:r>
              <w:rPr>
                <w:rFonts w:ascii="Times New Roman" w:hAnsi="Times New Roman" w:cs="Times New Roman"/>
                <w:sz w:val="20"/>
                <w:szCs w:val="20"/>
              </w:rPr>
              <w:t>)</w:t>
            </w:r>
          </w:p>
        </w:tc>
      </w:tr>
    </w:tbl>
    <w:p w14:paraId="5EDBF428" w14:textId="2877A1E5" w:rsidR="00396468" w:rsidRDefault="00396468" w:rsidP="00396468">
      <w:pPr>
        <w:spacing w:after="0" w:line="240" w:lineRule="auto"/>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8"/>
        <w:gridCol w:w="3135"/>
        <w:gridCol w:w="3117"/>
      </w:tblGrid>
      <w:tr w:rsidR="00396468" w14:paraId="21689E3B" w14:textId="77777777" w:rsidTr="00DF2E5A">
        <w:tc>
          <w:tcPr>
            <w:tcW w:w="3192" w:type="dxa"/>
          </w:tcPr>
          <w:p w14:paraId="37328117" w14:textId="77777777" w:rsidR="00396468" w:rsidRDefault="00396468" w:rsidP="001325BB">
            <w:pPr>
              <w:rPr>
                <w:rFonts w:ascii="Times New Roman" w:hAnsi="Times New Roman" w:cs="Times New Roman"/>
                <w:sz w:val="20"/>
                <w:szCs w:val="20"/>
              </w:rPr>
            </w:pPr>
          </w:p>
        </w:tc>
        <w:tc>
          <w:tcPr>
            <w:tcW w:w="3192" w:type="dxa"/>
          </w:tcPr>
          <w:p w14:paraId="278F320A" w14:textId="50B7631D" w:rsidR="00396468" w:rsidRDefault="00000000" w:rsidP="001325BB">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ε</m:t>
                    </m:r>
                  </m:e>
                  <m:sub>
                    <m:r>
                      <w:rPr>
                        <w:rFonts w:ascii="Cambria Math" w:hAnsi="Cambria Math" w:cs="Times New Roman"/>
                        <w:sz w:val="20"/>
                        <w:szCs w:val="20"/>
                      </w:rPr>
                      <m:t>water</m:t>
                    </m:r>
                  </m:sub>
                </m:sSub>
                <m:r>
                  <w:rPr>
                    <w:rFonts w:ascii="Cambria Math" w:hAnsi="Cambria Math" w:cs="Times New Roman"/>
                    <w:sz w:val="20"/>
                    <w:szCs w:val="20"/>
                  </w:rPr>
                  <m:t>=100∙</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w,out</m:t>
                        </m:r>
                      </m:sub>
                    </m:sSub>
                  </m:num>
                  <m:den>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i,wb</m:t>
                        </m:r>
                      </m:sub>
                    </m:sSub>
                  </m:den>
                </m:f>
              </m:oMath>
            </m:oMathPara>
          </w:p>
        </w:tc>
        <w:tc>
          <w:tcPr>
            <w:tcW w:w="3192" w:type="dxa"/>
          </w:tcPr>
          <w:p w14:paraId="3B7F6593" w14:textId="3BB1A243" w:rsidR="00396468" w:rsidRDefault="00DF2E5A" w:rsidP="00DF2E5A">
            <w:pPr>
              <w:jc w:val="right"/>
              <w:rPr>
                <w:rFonts w:ascii="Times New Roman" w:hAnsi="Times New Roman" w:cs="Times New Roman"/>
                <w:sz w:val="20"/>
                <w:szCs w:val="20"/>
              </w:rPr>
            </w:pPr>
            <w:r>
              <w:rPr>
                <w:rFonts w:ascii="Times New Roman" w:hAnsi="Times New Roman" w:cs="Times New Roman"/>
                <w:sz w:val="20"/>
                <w:szCs w:val="20"/>
              </w:rPr>
              <w:t>(</w:t>
            </w:r>
            <w:r w:rsidR="00940334">
              <w:rPr>
                <w:rFonts w:ascii="Times New Roman" w:hAnsi="Times New Roman" w:cs="Times New Roman"/>
                <w:sz w:val="20"/>
                <w:szCs w:val="20"/>
              </w:rPr>
              <w:t>2</w:t>
            </w:r>
            <w:r w:rsidR="00836DB2">
              <w:rPr>
                <w:rFonts w:ascii="Times New Roman" w:hAnsi="Times New Roman" w:cs="Times New Roman"/>
                <w:sz w:val="20"/>
                <w:szCs w:val="20"/>
              </w:rPr>
              <w:t>0</w:t>
            </w:r>
            <w:r>
              <w:rPr>
                <w:rFonts w:ascii="Times New Roman" w:hAnsi="Times New Roman" w:cs="Times New Roman"/>
                <w:sz w:val="20"/>
                <w:szCs w:val="20"/>
              </w:rPr>
              <w:t>)</w:t>
            </w:r>
          </w:p>
        </w:tc>
      </w:tr>
    </w:tbl>
    <w:p w14:paraId="458B1181" w14:textId="1BCE9399" w:rsidR="00DF2E5A" w:rsidRDefault="00DF2E5A" w:rsidP="00396468">
      <w:pPr>
        <w:spacing w:after="0" w:line="240" w:lineRule="auto"/>
        <w:rPr>
          <w:rFonts w:ascii="Times New Roman" w:hAnsi="Times New Roman" w:cs="Times New Roman"/>
          <w:sz w:val="20"/>
          <w:szCs w:val="20"/>
        </w:rPr>
      </w:pPr>
    </w:p>
    <w:p w14:paraId="032B5410" w14:textId="28AAAA1A" w:rsidR="00DF2E5A" w:rsidRDefault="6DCE26F3" w:rsidP="66737BFA">
      <w:pPr>
        <w:spacing w:line="240" w:lineRule="auto"/>
        <w:rPr>
          <w:rFonts w:ascii="Times New Roman" w:hAnsi="Times New Roman" w:cs="Times New Roman"/>
          <w:sz w:val="20"/>
          <w:szCs w:val="20"/>
        </w:rPr>
      </w:pPr>
      <w:r w:rsidRPr="66737BFA">
        <w:rPr>
          <w:rFonts w:ascii="Times New Roman" w:eastAsiaTheme="minorEastAsia" w:hAnsi="Times New Roman" w:cs="Times New Roman"/>
          <w:sz w:val="20"/>
          <w:szCs w:val="20"/>
        </w:rPr>
        <w:t xml:space="preserve">Because water cooling trials were completed in non-steady state conditions, the </w:t>
      </w:r>
      <w:r w:rsidR="2F7F2D20" w:rsidRPr="66737BFA">
        <w:rPr>
          <w:rFonts w:ascii="Times New Roman" w:eastAsiaTheme="minorEastAsia" w:hAnsi="Times New Roman" w:cs="Times New Roman"/>
          <w:sz w:val="20"/>
          <w:szCs w:val="20"/>
        </w:rPr>
        <w:t xml:space="preserve">experimental </w:t>
      </w:r>
      <w:r w:rsidRPr="66737BFA">
        <w:rPr>
          <w:rFonts w:ascii="Times New Roman" w:eastAsiaTheme="minorEastAsia" w:hAnsi="Times New Roman" w:cs="Times New Roman"/>
          <w:sz w:val="20"/>
          <w:szCs w:val="20"/>
        </w:rPr>
        <w:t>water-s</w:t>
      </w:r>
      <w:r w:rsidR="11F5A221" w:rsidRPr="66737BFA">
        <w:rPr>
          <w:rFonts w:ascii="Times New Roman" w:eastAsiaTheme="minorEastAsia" w:hAnsi="Times New Roman" w:cs="Times New Roman"/>
          <w:sz w:val="20"/>
          <w:szCs w:val="20"/>
        </w:rPr>
        <w:t>ide efficiency was averaged for</w:t>
      </w:r>
      <w:r w:rsidRPr="66737BFA">
        <w:rPr>
          <w:rFonts w:ascii="Times New Roman" w:eastAsiaTheme="minorEastAsia" w:hAnsi="Times New Roman" w:cs="Times New Roman"/>
          <w:sz w:val="20"/>
          <w:szCs w:val="20"/>
        </w:rPr>
        <w:t xml:space="preserve"> </w:t>
      </w:r>
      <w:r w:rsidR="11F5A221" w:rsidRPr="66737BFA">
        <w:rPr>
          <w:rFonts w:ascii="Times New Roman" w:eastAsiaTheme="minorEastAsia" w:hAnsi="Times New Roman" w:cs="Times New Roman"/>
          <w:sz w:val="20"/>
          <w:szCs w:val="20"/>
        </w:rPr>
        <w:t xml:space="preserve">the first 30 s of operation. </w:t>
      </w:r>
      <w:r w:rsidR="11F5A221">
        <w:rPr>
          <w:rFonts w:ascii="Times New Roman" w:hAnsi="Times New Roman" w:cs="Times New Roman"/>
          <w:sz w:val="20"/>
          <w:szCs w:val="20"/>
        </w:rPr>
        <w:t>T</w:t>
      </w:r>
      <w:r w:rsidRPr="00962E92">
        <w:rPr>
          <w:rFonts w:ascii="Times New Roman" w:hAnsi="Times New Roman" w:cs="Times New Roman"/>
          <w:sz w:val="20"/>
          <w:szCs w:val="20"/>
        </w:rPr>
        <w:t xml:space="preserve">he </w:t>
      </w:r>
      <w:r>
        <w:rPr>
          <w:rFonts w:ascii="Times New Roman" w:hAnsi="Times New Roman" w:cs="Times New Roman"/>
          <w:sz w:val="20"/>
          <w:szCs w:val="20"/>
        </w:rPr>
        <w:t>efficiency predicted by the finite d</w:t>
      </w:r>
      <w:r w:rsidR="11F5A221">
        <w:rPr>
          <w:rFonts w:ascii="Times New Roman" w:hAnsi="Times New Roman" w:cs="Times New Roman"/>
          <w:sz w:val="20"/>
          <w:szCs w:val="20"/>
        </w:rPr>
        <w:t xml:space="preserve">ifference model was calculated </w:t>
      </w:r>
      <w:r>
        <w:rPr>
          <w:rFonts w:ascii="Times New Roman" w:hAnsi="Times New Roman" w:cs="Times New Roman"/>
          <w:sz w:val="20"/>
          <w:szCs w:val="20"/>
        </w:rPr>
        <w:t>using the predicted velocity-weighted average outlet temperature at th</w:t>
      </w:r>
      <w:r w:rsidR="11F5A221">
        <w:rPr>
          <w:rFonts w:ascii="Times New Roman" w:hAnsi="Times New Roman" w:cs="Times New Roman"/>
          <w:sz w:val="20"/>
          <w:szCs w:val="20"/>
        </w:rPr>
        <w:t xml:space="preserve">e third experimental time-point. </w:t>
      </w:r>
      <w:r w:rsidR="7C9690E6" w:rsidRPr="00FE5545">
        <w:rPr>
          <w:rFonts w:ascii="Times New Roman" w:hAnsi="Times New Roman" w:cs="Times New Roman"/>
          <w:sz w:val="20"/>
          <w:szCs w:val="20"/>
        </w:rPr>
        <w:t xml:space="preserve">The initial cooling rate, </w:t>
      </w:r>
      <w:r w:rsidR="7C9690E6">
        <w:rPr>
          <w:rFonts w:ascii="Times New Roman" w:hAnsi="Times New Roman" w:cs="Times New Roman"/>
          <w:sz w:val="20"/>
          <w:szCs w:val="20"/>
        </w:rPr>
        <w:t>a measure of how quickly heat is transferred from the water to the air when the water is hottest and therefore the maximum temperature and vapor pressure driving force</w:t>
      </w:r>
      <w:r w:rsidR="59DAE6FC">
        <w:rPr>
          <w:rFonts w:ascii="Times New Roman" w:hAnsi="Times New Roman" w:cs="Times New Roman"/>
          <w:sz w:val="20"/>
          <w:szCs w:val="20"/>
        </w:rPr>
        <w:t>s exist</w:t>
      </w:r>
      <w:r w:rsidR="7C9690E6">
        <w:rPr>
          <w:rFonts w:ascii="Times New Roman" w:hAnsi="Times New Roman" w:cs="Times New Roman"/>
          <w:sz w:val="20"/>
          <w:szCs w:val="20"/>
        </w:rPr>
        <w:t xml:space="preserve"> at the interface</w:t>
      </w:r>
      <w:r w:rsidR="59DAE6FC">
        <w:rPr>
          <w:rFonts w:ascii="Times New Roman" w:hAnsi="Times New Roman" w:cs="Times New Roman"/>
          <w:sz w:val="20"/>
          <w:szCs w:val="20"/>
        </w:rPr>
        <w:t>,</w:t>
      </w:r>
      <w:r w:rsidR="7C9690E6">
        <w:rPr>
          <w:rFonts w:ascii="Times New Roman" w:hAnsi="Times New Roman" w:cs="Times New Roman"/>
          <w:sz w:val="20"/>
          <w:szCs w:val="20"/>
        </w:rPr>
        <w:t xml:space="preserve"> was calculated</w:t>
      </w:r>
      <w:r w:rsidR="37C075D6">
        <w:rPr>
          <w:rFonts w:ascii="Times New Roman" w:hAnsi="Times New Roman" w:cs="Times New Roman"/>
          <w:sz w:val="20"/>
          <w:szCs w:val="20"/>
        </w:rPr>
        <w:t xml:space="preserve"> for </w:t>
      </w:r>
      <w:r>
        <w:rPr>
          <w:rFonts w:ascii="Times New Roman" w:hAnsi="Times New Roman" w:cs="Times New Roman"/>
          <w:sz w:val="20"/>
          <w:szCs w:val="20"/>
        </w:rPr>
        <w:t>experi</w:t>
      </w:r>
      <w:r w:rsidR="37C075D6">
        <w:rPr>
          <w:rFonts w:ascii="Times New Roman" w:hAnsi="Times New Roman" w:cs="Times New Roman"/>
          <w:sz w:val="20"/>
          <w:szCs w:val="20"/>
        </w:rPr>
        <w:t>mental data</w:t>
      </w:r>
      <w:r>
        <w:rPr>
          <w:rFonts w:ascii="Times New Roman" w:hAnsi="Times New Roman" w:cs="Times New Roman"/>
          <w:sz w:val="20"/>
          <w:szCs w:val="20"/>
        </w:rPr>
        <w:t xml:space="preserve"> as shown in Eqn. </w:t>
      </w:r>
      <w:r w:rsidR="00A03430">
        <w:rPr>
          <w:rFonts w:ascii="Times New Roman" w:hAnsi="Times New Roman" w:cs="Times New Roman"/>
          <w:sz w:val="20"/>
          <w:szCs w:val="20"/>
        </w:rPr>
        <w:t>2</w:t>
      </w:r>
      <w:r w:rsidR="00836DB2">
        <w:rPr>
          <w:rFonts w:ascii="Times New Roman" w:hAnsi="Times New Roman" w:cs="Times New Roman"/>
          <w:sz w:val="20"/>
          <w:szCs w:val="20"/>
        </w:rPr>
        <w:t>1</w:t>
      </w:r>
      <w:r w:rsidR="21D8D38A">
        <w:rPr>
          <w:rFonts w:ascii="Times New Roman"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w</m:t>
            </m:r>
          </m:sub>
        </m:sSub>
      </m:oMath>
      <w:r w:rsidR="11F5A221" w:rsidRPr="66737BFA">
        <w:rPr>
          <w:rFonts w:ascii="Times New Roman" w:eastAsiaTheme="minorEastAsia" w:hAnsi="Times New Roman" w:cs="Times New Roman"/>
          <w:sz w:val="20"/>
          <w:szCs w:val="20"/>
        </w:rPr>
        <w:t xml:space="preserve"> is the total mass of water</w:t>
      </w:r>
      <w:r w:rsidR="21D8D38A" w:rsidRPr="66737BFA">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p,w</m:t>
            </m:r>
          </m:sub>
        </m:sSub>
      </m:oMath>
      <w:r w:rsidR="000E2B51">
        <w:rPr>
          <w:rFonts w:ascii="Times New Roman" w:eastAsiaTheme="minorEastAsia" w:hAnsi="Times New Roman" w:cs="Times New Roman"/>
          <w:sz w:val="20"/>
          <w:szCs w:val="20"/>
        </w:rPr>
        <w:t xml:space="preserve"> </w:t>
      </w:r>
      <w:r w:rsidR="11F5A221" w:rsidRPr="66737BFA">
        <w:rPr>
          <w:rFonts w:ascii="Times New Roman" w:eastAsiaTheme="minorEastAsia" w:hAnsi="Times New Roman" w:cs="Times New Roman"/>
          <w:sz w:val="20"/>
          <w:szCs w:val="20"/>
        </w:rPr>
        <w:t>the heat capacity,</w:t>
      </w:r>
      <w:r w:rsidR="21D8D38A" w:rsidRPr="66737BFA">
        <w:rPr>
          <w:rFonts w:ascii="Times New Roman" w:eastAsiaTheme="minorEastAsia" w:hAnsi="Times New Roman" w:cs="Times New Roman"/>
          <w:sz w:val="20"/>
          <w:szCs w:val="20"/>
        </w:rPr>
        <w:t xml:space="preserve"> </w:t>
      </w:r>
      <m:oMath>
        <m:r>
          <w:rPr>
            <w:rFonts w:ascii="Cambria Math" w:hAnsi="Cambria Math" w:cs="Times New Roman"/>
            <w:sz w:val="20"/>
            <w:szCs w:val="20"/>
          </w:rPr>
          <m:t>Δt</m:t>
        </m:r>
      </m:oMath>
      <w:r w:rsidR="21D8D38A" w:rsidRPr="66737BFA">
        <w:rPr>
          <w:rFonts w:ascii="Times New Roman" w:eastAsiaTheme="minorEastAsia" w:hAnsi="Times New Roman" w:cs="Times New Roman"/>
          <w:sz w:val="20"/>
          <w:szCs w:val="20"/>
        </w:rPr>
        <w:t xml:space="preserve"> the time between the initial and final temperature measurement, chosen as 60 s for all trials</w:t>
      </w:r>
      <w:r w:rsidRPr="66737BFA">
        <w:rPr>
          <w:rFonts w:ascii="Times New Roman" w:eastAsiaTheme="minorEastAsia" w:hAnsi="Times New Roman" w:cs="Times New Roman"/>
          <w:sz w:val="20"/>
          <w:szCs w:val="20"/>
        </w:rPr>
        <w:t xml:space="preserve"> as the temperature change was approximately linear over this region</w:t>
      </w:r>
      <w:r w:rsidR="21D8D38A" w:rsidRPr="66737BFA">
        <w:rPr>
          <w:rFonts w:ascii="Times New Roman" w:eastAsiaTheme="minorEastAsia" w:hAnsi="Times New Roman" w:cs="Times New Roman"/>
          <w:sz w:val="20"/>
          <w:szCs w:val="20"/>
        </w:rPr>
        <w:t xml:space="preserve">, and </w:t>
      </w:r>
      <m:oMath>
        <m:r>
          <w:rPr>
            <w:rFonts w:ascii="Cambria Math" w:hAnsi="Cambria Math" w:cs="Times New Roman"/>
            <w:sz w:val="20"/>
            <w:szCs w:val="20"/>
          </w:rPr>
          <m:t>Δ</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w</m:t>
            </m:r>
          </m:sub>
        </m:sSub>
      </m:oMath>
      <w:r w:rsidR="21D8D38A" w:rsidRPr="66737BFA">
        <w:rPr>
          <w:rFonts w:ascii="Times New Roman" w:eastAsiaTheme="minorEastAsia" w:hAnsi="Times New Roman" w:cs="Times New Roman"/>
          <w:sz w:val="20"/>
          <w:szCs w:val="20"/>
        </w:rPr>
        <w:t xml:space="preserve"> the temperature change of the wate</w:t>
      </w:r>
      <w:r w:rsidR="366D2FCB" w:rsidRPr="66737BFA">
        <w:rPr>
          <w:rFonts w:ascii="Times New Roman" w:eastAsiaTheme="minorEastAsia" w:hAnsi="Times New Roman" w:cs="Times New Roman"/>
          <w:sz w:val="20"/>
          <w:szCs w:val="20"/>
        </w:rPr>
        <w:t>r measured in the reservoir</w:t>
      </w:r>
      <w:r w:rsidR="7C9690E6">
        <w:rPr>
          <w:rFonts w:ascii="Times New Roman" w:hAnsi="Times New Roman" w:cs="Times New Roman"/>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140"/>
        <w:gridCol w:w="3115"/>
      </w:tblGrid>
      <w:tr w:rsidR="00DF2E5A" w14:paraId="387C4150" w14:textId="77777777" w:rsidTr="00DF2E5A">
        <w:tc>
          <w:tcPr>
            <w:tcW w:w="3192" w:type="dxa"/>
          </w:tcPr>
          <w:p w14:paraId="3044A741" w14:textId="77777777" w:rsidR="00DF2E5A" w:rsidRDefault="00DF2E5A" w:rsidP="00DF2E5A">
            <w:pPr>
              <w:rPr>
                <w:rFonts w:ascii="Times New Roman" w:hAnsi="Times New Roman" w:cs="Times New Roman"/>
                <w:sz w:val="20"/>
                <w:szCs w:val="20"/>
              </w:rPr>
            </w:pPr>
          </w:p>
        </w:tc>
        <w:tc>
          <w:tcPr>
            <w:tcW w:w="3192" w:type="dxa"/>
          </w:tcPr>
          <w:p w14:paraId="54D1405B" w14:textId="77777777" w:rsidR="00DF2E5A" w:rsidRDefault="00000000" w:rsidP="00DF2E5A">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Q</m:t>
                        </m:r>
                      </m:e>
                    </m:acc>
                  </m:e>
                  <m:sub>
                    <m:r>
                      <w:rPr>
                        <w:rFonts w:ascii="Cambria Math" w:hAnsi="Cambria Math" w:cs="Times New Roman"/>
                        <w:sz w:val="20"/>
                        <w:szCs w:val="20"/>
                      </w:rPr>
                      <m:t>w</m:t>
                    </m:r>
                  </m:sub>
                </m:sSub>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w</m:t>
                        </m:r>
                      </m:sub>
                    </m:sSub>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p,w</m:t>
                        </m:r>
                      </m:sub>
                    </m:sSub>
                    <m:r>
                      <w:rPr>
                        <w:rFonts w:ascii="Cambria Math" w:hAnsi="Cambria Math" w:cs="Times New Roman"/>
                        <w:sz w:val="20"/>
                        <w:szCs w:val="20"/>
                      </w:rPr>
                      <m:t>Δ</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w</m:t>
                        </m:r>
                      </m:sub>
                    </m:sSub>
                  </m:num>
                  <m:den>
                    <m:r>
                      <w:rPr>
                        <w:rFonts w:ascii="Cambria Math" w:hAnsi="Cambria Math" w:cs="Times New Roman"/>
                        <w:sz w:val="20"/>
                        <w:szCs w:val="20"/>
                      </w:rPr>
                      <m:t>Δt</m:t>
                    </m:r>
                  </m:den>
                </m:f>
              </m:oMath>
            </m:oMathPara>
          </w:p>
        </w:tc>
        <w:tc>
          <w:tcPr>
            <w:tcW w:w="3192" w:type="dxa"/>
          </w:tcPr>
          <w:p w14:paraId="7A9EC86F" w14:textId="364C5F0B" w:rsidR="00DF2E5A" w:rsidRDefault="00DF2E5A" w:rsidP="00DF2E5A">
            <w:pPr>
              <w:jc w:val="right"/>
              <w:rPr>
                <w:rFonts w:ascii="Times New Roman" w:hAnsi="Times New Roman" w:cs="Times New Roman"/>
                <w:sz w:val="20"/>
                <w:szCs w:val="20"/>
              </w:rPr>
            </w:pPr>
            <w:r>
              <w:rPr>
                <w:rFonts w:ascii="Times New Roman" w:hAnsi="Times New Roman" w:cs="Times New Roman"/>
                <w:sz w:val="20"/>
                <w:szCs w:val="20"/>
              </w:rPr>
              <w:t>(</w:t>
            </w:r>
            <w:r w:rsidR="00940334">
              <w:rPr>
                <w:rFonts w:ascii="Times New Roman" w:hAnsi="Times New Roman" w:cs="Times New Roman"/>
                <w:sz w:val="20"/>
                <w:szCs w:val="20"/>
              </w:rPr>
              <w:t>2</w:t>
            </w:r>
            <w:r w:rsidR="00836DB2">
              <w:rPr>
                <w:rFonts w:ascii="Times New Roman" w:hAnsi="Times New Roman" w:cs="Times New Roman"/>
                <w:sz w:val="20"/>
                <w:szCs w:val="20"/>
              </w:rPr>
              <w:t>1</w:t>
            </w:r>
            <w:r>
              <w:rPr>
                <w:rFonts w:ascii="Times New Roman" w:hAnsi="Times New Roman" w:cs="Times New Roman"/>
                <w:sz w:val="20"/>
                <w:szCs w:val="20"/>
              </w:rPr>
              <w:t>)</w:t>
            </w:r>
          </w:p>
        </w:tc>
      </w:tr>
    </w:tbl>
    <w:p w14:paraId="11E25EA0" w14:textId="77777777" w:rsidR="00DF2E5A" w:rsidRDefault="00DF2E5A" w:rsidP="00DF2E5A">
      <w:pPr>
        <w:spacing w:after="0" w:line="240" w:lineRule="auto"/>
        <w:rPr>
          <w:rFonts w:ascii="Times New Roman" w:hAnsi="Times New Roman" w:cs="Times New Roman"/>
          <w:sz w:val="20"/>
          <w:szCs w:val="20"/>
        </w:rPr>
      </w:pPr>
    </w:p>
    <w:p w14:paraId="3454DB52" w14:textId="2AE6FA4B" w:rsidR="00341605" w:rsidRDefault="00EC2EDC" w:rsidP="00DF2E5A">
      <w:pPr>
        <w:spacing w:line="240" w:lineRule="auto"/>
        <w:rPr>
          <w:rFonts w:ascii="Times New Roman" w:hAnsi="Times New Roman" w:cs="Times New Roman"/>
          <w:sz w:val="20"/>
          <w:szCs w:val="20"/>
        </w:rPr>
      </w:pPr>
      <w:r>
        <w:rPr>
          <w:rFonts w:ascii="Times New Roman" w:hAnsi="Times New Roman" w:cs="Times New Roman"/>
          <w:sz w:val="20"/>
          <w:szCs w:val="20"/>
        </w:rPr>
        <w:t xml:space="preserve">The steady-state heat transfer rate predicted by the experimental model was estimated by integrating the heat flux over the surface area of a single rivulet and multiplying by the number </w:t>
      </w:r>
      <w:r w:rsidR="00DF2E5A">
        <w:rPr>
          <w:rFonts w:ascii="Times New Roman" w:hAnsi="Times New Roman" w:cs="Times New Roman"/>
          <w:sz w:val="20"/>
          <w:szCs w:val="20"/>
        </w:rPr>
        <w:t xml:space="preserve">of rivulets, resulting in Eqn. </w:t>
      </w:r>
      <w:r w:rsidR="00A03430">
        <w:rPr>
          <w:rFonts w:ascii="Times New Roman" w:hAnsi="Times New Roman" w:cs="Times New Roman"/>
          <w:sz w:val="20"/>
          <w:szCs w:val="20"/>
        </w:rPr>
        <w:t>2</w:t>
      </w:r>
      <w:r w:rsidR="00836DB2">
        <w:rPr>
          <w:rFonts w:ascii="Times New Roman" w:hAnsi="Times New Roman" w:cs="Times New Roman"/>
          <w:sz w:val="20"/>
          <w:szCs w:val="20"/>
        </w:rPr>
        <w:t>2</w:t>
      </w:r>
      <w:r w:rsidR="00DF2E5A">
        <w:rPr>
          <w:rFonts w:ascii="Times New Roman" w:hAnsi="Times New Roman" w:cs="Times New Roman"/>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7"/>
        <w:gridCol w:w="5920"/>
        <w:gridCol w:w="1683"/>
      </w:tblGrid>
      <w:tr w:rsidR="00DF2E5A" w14:paraId="55AEAC6E" w14:textId="77777777" w:rsidTr="00DF2E5A">
        <w:tc>
          <w:tcPr>
            <w:tcW w:w="1818" w:type="dxa"/>
          </w:tcPr>
          <w:p w14:paraId="366E9F4C" w14:textId="77777777" w:rsidR="00DF2E5A" w:rsidRDefault="00DF2E5A" w:rsidP="00DF2E5A">
            <w:pPr>
              <w:rPr>
                <w:rFonts w:ascii="Times New Roman" w:hAnsi="Times New Roman" w:cs="Times New Roman"/>
                <w:sz w:val="20"/>
                <w:szCs w:val="20"/>
              </w:rPr>
            </w:pPr>
          </w:p>
        </w:tc>
        <w:tc>
          <w:tcPr>
            <w:tcW w:w="6030" w:type="dxa"/>
          </w:tcPr>
          <w:p w14:paraId="4CE1FD87" w14:textId="7A1CEC27" w:rsidR="00DF2E5A" w:rsidRDefault="00000000" w:rsidP="00DF2E5A">
            <w:pPr>
              <w:rPr>
                <w:rFonts w:ascii="Times New Roman" w:hAnsi="Times New Roman" w:cs="Times New Roman"/>
                <w:sz w:val="20"/>
                <w:szCs w:val="20"/>
              </w:rPr>
            </w:pPr>
            <m:oMathPara>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Q</m:t>
                        </m:r>
                      </m:e>
                    </m:acc>
                  </m:e>
                  <m:sub>
                    <m:r>
                      <w:rPr>
                        <w:rFonts w:ascii="Cambria Math" w:hAnsi="Cambria Math" w:cs="Times New Roman"/>
                        <w:sz w:val="20"/>
                        <w:szCs w:val="20"/>
                      </w:rPr>
                      <m:t>w</m:t>
                    </m:r>
                  </m:sub>
                </m:sSub>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c</m:t>
                        </m:r>
                      </m:sub>
                    </m:sSub>
                    <m:r>
                      <w:rPr>
                        <w:rFonts w:ascii="Cambria Math" w:hAnsi="Cambria Math" w:cs="Times New Roman"/>
                        <w:sz w:val="20"/>
                        <w:szCs w:val="20"/>
                      </w:rPr>
                      <m:t>w</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w</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p</m:t>
                        </m:r>
                      </m:sub>
                    </m:sSub>
                    <m:r>
                      <w:rPr>
                        <w:rFonts w:ascii="Cambria Math" w:hAnsi="Cambria Math" w:cs="Times New Roman"/>
                        <w:sz w:val="20"/>
                        <w:szCs w:val="20"/>
                      </w:rPr>
                      <m:t>Δ</m:t>
                    </m:r>
                    <m:acc>
                      <m:accPr>
                        <m:ctrlPr>
                          <w:rPr>
                            <w:rFonts w:ascii="Cambria Math" w:hAnsi="Cambria Math" w:cs="Times New Roman"/>
                            <w:i/>
                            <w:sz w:val="20"/>
                            <w:szCs w:val="20"/>
                          </w:rPr>
                        </m:ctrlPr>
                      </m:accPr>
                      <m:e>
                        <m:r>
                          <w:rPr>
                            <w:rFonts w:ascii="Cambria Math" w:hAnsi="Cambria Math" w:cs="Times New Roman"/>
                            <w:sz w:val="20"/>
                            <w:szCs w:val="20"/>
                          </w:rPr>
                          <m:t>z</m:t>
                        </m:r>
                      </m:e>
                    </m:acc>
                  </m:num>
                  <m:den>
                    <m:r>
                      <w:rPr>
                        <w:rFonts w:ascii="Cambria Math" w:hAnsi="Cambria Math" w:cs="Times New Roman"/>
                        <w:sz w:val="20"/>
                        <w:szCs w:val="20"/>
                      </w:rPr>
                      <m:t>δΔ</m:t>
                    </m:r>
                    <m:acc>
                      <m:accPr>
                        <m:ctrlPr>
                          <w:rPr>
                            <w:rFonts w:ascii="Cambria Math" w:hAnsi="Cambria Math" w:cs="Times New Roman"/>
                            <w:i/>
                            <w:sz w:val="20"/>
                            <w:szCs w:val="20"/>
                          </w:rPr>
                        </m:ctrlPr>
                      </m:accPr>
                      <m:e>
                        <m:r>
                          <w:rPr>
                            <w:rFonts w:ascii="Cambria Math" w:hAnsi="Cambria Math" w:cs="Times New Roman"/>
                            <w:sz w:val="20"/>
                            <w:szCs w:val="20"/>
                          </w:rPr>
                          <m:t>x</m:t>
                        </m:r>
                      </m:e>
                    </m:acc>
                  </m:den>
                </m:f>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z</m:t>
                        </m:r>
                      </m:sub>
                    </m:sSub>
                  </m:sup>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Δ</m:t>
                            </m:r>
                            <m:acc>
                              <m:accPr>
                                <m:ctrlPr>
                                  <w:rPr>
                                    <w:rFonts w:ascii="Cambria Math" w:hAnsi="Cambria Math" w:cs="Times New Roman"/>
                                    <w:i/>
                                    <w:sz w:val="20"/>
                                    <w:szCs w:val="20"/>
                                  </w:rPr>
                                </m:ctrlPr>
                              </m:accPr>
                              <m:e>
                                <m:r>
                                  <w:rPr>
                                    <w:rFonts w:ascii="Cambria Math" w:hAnsi="Cambria Math" w:cs="Times New Roman"/>
                                    <w:sz w:val="20"/>
                                    <w:szCs w:val="20"/>
                                  </w:rPr>
                                  <m:t>x</m:t>
                                </m:r>
                              </m:e>
                            </m:ac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0,</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i</m:t>
                                </m:r>
                              </m:sub>
                            </m:sSub>
                          </m:sub>
                        </m:sSub>
                      </m:e>
                    </m:d>
                  </m:e>
                </m:nary>
              </m:oMath>
            </m:oMathPara>
          </w:p>
        </w:tc>
        <w:tc>
          <w:tcPr>
            <w:tcW w:w="1728" w:type="dxa"/>
          </w:tcPr>
          <w:p w14:paraId="14C7F27F" w14:textId="429C9D5D" w:rsidR="00DF2E5A" w:rsidRDefault="00DF2E5A" w:rsidP="00DF2E5A">
            <w:pPr>
              <w:jc w:val="right"/>
              <w:rPr>
                <w:rFonts w:ascii="Times New Roman" w:hAnsi="Times New Roman" w:cs="Times New Roman"/>
                <w:sz w:val="20"/>
                <w:szCs w:val="20"/>
              </w:rPr>
            </w:pPr>
            <w:r>
              <w:rPr>
                <w:rFonts w:ascii="Times New Roman" w:hAnsi="Times New Roman" w:cs="Times New Roman"/>
                <w:sz w:val="20"/>
                <w:szCs w:val="20"/>
              </w:rPr>
              <w:t>(</w:t>
            </w:r>
            <w:r w:rsidR="00940334">
              <w:rPr>
                <w:rFonts w:ascii="Times New Roman" w:hAnsi="Times New Roman" w:cs="Times New Roman"/>
                <w:sz w:val="20"/>
                <w:szCs w:val="20"/>
              </w:rPr>
              <w:t>2</w:t>
            </w:r>
            <w:r w:rsidR="00836DB2">
              <w:rPr>
                <w:rFonts w:ascii="Times New Roman" w:hAnsi="Times New Roman" w:cs="Times New Roman"/>
                <w:sz w:val="20"/>
                <w:szCs w:val="20"/>
              </w:rPr>
              <w:t>2</w:t>
            </w:r>
            <w:r>
              <w:rPr>
                <w:rFonts w:ascii="Times New Roman" w:hAnsi="Times New Roman" w:cs="Times New Roman"/>
                <w:sz w:val="20"/>
                <w:szCs w:val="20"/>
              </w:rPr>
              <w:t>)</w:t>
            </w:r>
          </w:p>
        </w:tc>
      </w:tr>
    </w:tbl>
    <w:p w14:paraId="2919DDF1" w14:textId="2B2182B0" w:rsidR="00DF2E5A" w:rsidRDefault="00DF2E5A" w:rsidP="00DF2E5A">
      <w:pPr>
        <w:spacing w:after="0" w:line="240" w:lineRule="auto"/>
        <w:rPr>
          <w:rFonts w:ascii="Times New Roman" w:hAnsi="Times New Roman" w:cs="Times New Roman"/>
          <w:sz w:val="20"/>
          <w:szCs w:val="20"/>
        </w:rPr>
      </w:pPr>
    </w:p>
    <w:p w14:paraId="757E4FBB" w14:textId="77777777" w:rsidR="002F6C3D" w:rsidRDefault="002F6C3D" w:rsidP="00341605">
      <w:pPr>
        <w:spacing w:after="0" w:line="240" w:lineRule="auto"/>
        <w:rPr>
          <w:rFonts w:ascii="Times New Roman" w:hAnsi="Times New Roman" w:cs="Times New Roman"/>
          <w:b/>
          <w:sz w:val="20"/>
          <w:szCs w:val="20"/>
        </w:rPr>
      </w:pPr>
    </w:p>
    <w:p w14:paraId="60642231" w14:textId="34B9A5FB" w:rsidR="00CA36D3" w:rsidRPr="002D3565" w:rsidRDefault="006B06B7" w:rsidP="00341605">
      <w:pPr>
        <w:spacing w:after="0" w:line="24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3. </w:t>
      </w:r>
      <w:r w:rsidR="002E722F" w:rsidRPr="002D3565">
        <w:rPr>
          <w:rFonts w:ascii="Times New Roman" w:hAnsi="Times New Roman" w:cs="Times New Roman"/>
          <w:b/>
          <w:sz w:val="20"/>
          <w:szCs w:val="20"/>
        </w:rPr>
        <w:t>Methods</w:t>
      </w:r>
    </w:p>
    <w:p w14:paraId="7C80A21D" w14:textId="77777777" w:rsidR="002E722F" w:rsidRPr="002F6C3D" w:rsidRDefault="00276551" w:rsidP="00341605">
      <w:pPr>
        <w:spacing w:after="0" w:line="240" w:lineRule="auto"/>
        <w:rPr>
          <w:rFonts w:ascii="Times New Roman" w:hAnsi="Times New Roman" w:cs="Times New Roman"/>
          <w:sz w:val="20"/>
          <w:szCs w:val="20"/>
        </w:rPr>
      </w:pPr>
      <w:r w:rsidRPr="002F6C3D">
        <w:rPr>
          <w:rFonts w:ascii="Times New Roman" w:hAnsi="Times New Roman" w:cs="Times New Roman"/>
          <w:sz w:val="20"/>
          <w:szCs w:val="20"/>
        </w:rPr>
        <w:t>3</w:t>
      </w:r>
      <w:r w:rsidR="005F3967" w:rsidRPr="002F6C3D">
        <w:rPr>
          <w:rFonts w:ascii="Times New Roman" w:hAnsi="Times New Roman" w:cs="Times New Roman"/>
          <w:sz w:val="20"/>
          <w:szCs w:val="20"/>
        </w:rPr>
        <w:t>.1 Experimental apparatus</w:t>
      </w:r>
    </w:p>
    <w:p w14:paraId="055C8CFE" w14:textId="1554E3D3" w:rsidR="00836DB2" w:rsidRPr="00836DB2" w:rsidRDefault="00836DB2" w:rsidP="00836DB2">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The miniature, cross-flow direct evapo</w:t>
      </w:r>
      <w:r w:rsidR="00F70625" w:rsidRPr="5A109363">
        <w:rPr>
          <w:rFonts w:ascii="Times New Roman" w:hAnsi="Times New Roman" w:cs="Times New Roman"/>
          <w:sz w:val="20"/>
          <w:szCs w:val="20"/>
        </w:rPr>
        <w:t xml:space="preserve">rative cooler shown in Figure </w:t>
      </w:r>
      <w:r w:rsidRPr="5A109363">
        <w:rPr>
          <w:rFonts w:ascii="Times New Roman" w:hAnsi="Times New Roman" w:cs="Times New Roman"/>
          <w:sz w:val="20"/>
          <w:szCs w:val="20"/>
        </w:rPr>
        <w:t xml:space="preserve">2A was used for all laboratory experiments. The 12.4 x 22.5 x 3.18 cm frame was laser cut from 0.32 cm thick acrylic and assembled with acrylic cement. The back plate had a square opening to allow air inflow and the front plate had six 1.75 cm wide slotted openings for outflow. The bottom 5 cm of the frame acted as a collection reservoir to capture water after it flowed through the medium with a 2.54 cm diameter hole to allow for drainage back to the main reservoir. A 12 V </w:t>
      </w:r>
      <w:r w:rsidR="00F70625" w:rsidRPr="5A109363">
        <w:rPr>
          <w:rFonts w:ascii="Times New Roman" w:hAnsi="Times New Roman" w:cs="Times New Roman"/>
          <w:sz w:val="20"/>
          <w:szCs w:val="20"/>
        </w:rPr>
        <w:t xml:space="preserve">DC 11.9 cm square fan (Figure </w:t>
      </w:r>
      <w:r w:rsidRPr="5A109363">
        <w:rPr>
          <w:rFonts w:ascii="Times New Roman" w:hAnsi="Times New Roman" w:cs="Times New Roman"/>
          <w:sz w:val="20"/>
          <w:szCs w:val="20"/>
        </w:rPr>
        <w:t>2C) was secured to the housing on the back plate to provide airflow across a 11.5 x 11.5 x 2 cm section of commercially available expanded aluminum, clay-coa</w:t>
      </w:r>
      <w:r w:rsidR="00F70625" w:rsidRPr="5A109363">
        <w:rPr>
          <w:rFonts w:ascii="Times New Roman" w:hAnsi="Times New Roman" w:cs="Times New Roman"/>
          <w:sz w:val="20"/>
          <w:szCs w:val="20"/>
        </w:rPr>
        <w:t xml:space="preserve">ted humidifier medium (Figure </w:t>
      </w:r>
      <w:r w:rsidRPr="5A109363">
        <w:rPr>
          <w:rFonts w:ascii="Times New Roman" w:hAnsi="Times New Roman" w:cs="Times New Roman"/>
          <w:sz w:val="20"/>
          <w:szCs w:val="20"/>
        </w:rPr>
        <w:t xml:space="preserve">2B) which was inserted between the front and back frame plates. Water was distributed via a 14 cm long, 0.63 cm inside diameter polycarbonate tube with 0.16 cm diameter holes spaced 1.5 cm apart in two offset rows. A 12 V, 4W battery-powered centrifugal pump was used to circulate water from a one liter reservoir to the distributor. The air velocity and water flow rate were controlled by varying the input voltage supplied from 18 V DC power supplies. Air velocity at the outlet of the packing was correlated to the voltage supplied by first utilizing a pitot tube to measure the difference between the stagnation pressure at the tip of the tube and ambient static pressure at various voltages. The pitot tube was instrumented with a calibrated Validyne DP103-08 pressure sensor with a range of 55 Pa and placed at the outlet of a fairly open flow channel. Measured pressure differentials were converted to velocity. The weighted average velocity was then calculated for a fixed voltage across one-half of the packing surface by measuring the pressure differential every 2 mm, and was compared to the velocity measured for an open channel. The ratio between the weighted average and open-channel velocity was used to scale open-channel measurements at each experimental voltage. Water flow rate was correlated to voltage supplied by manually measuring the volume output over time at various voltages. </w:t>
      </w:r>
    </w:p>
    <w:p w14:paraId="7270BC20" w14:textId="0249A44B" w:rsidR="00DF2E5A" w:rsidRDefault="00DF2E5A" w:rsidP="00FC231F">
      <w:pPr>
        <w:spacing w:after="0" w:line="240" w:lineRule="auto"/>
        <w:rPr>
          <w:rFonts w:ascii="Times New Roman" w:hAnsi="Times New Roman" w:cs="Times New Roman"/>
          <w:i/>
          <w:sz w:val="20"/>
          <w:szCs w:val="20"/>
        </w:rPr>
      </w:pPr>
    </w:p>
    <w:p w14:paraId="772A2BD5" w14:textId="1402CAF1" w:rsidR="00940334" w:rsidRDefault="00940334" w:rsidP="00DF32E6">
      <w:pPr>
        <w:spacing w:after="0" w:line="240" w:lineRule="auto"/>
        <w:ind w:firstLine="720"/>
        <w:rPr>
          <w:rFonts w:ascii="Times New Roman" w:hAnsi="Times New Roman" w:cs="Times New Roman"/>
          <w:b/>
          <w:sz w:val="20"/>
          <w:szCs w:val="20"/>
        </w:rPr>
      </w:pPr>
      <w:r>
        <w:rPr>
          <w:rFonts w:ascii="Times New Roman" w:hAnsi="Times New Roman" w:cs="Times New Roman"/>
          <w:i/>
          <w:noProof/>
          <w:sz w:val="20"/>
          <w:szCs w:val="20"/>
        </w:rPr>
        <mc:AlternateContent>
          <mc:Choice Requires="wpg">
            <w:drawing>
              <wp:anchor distT="0" distB="0" distL="114300" distR="114300" simplePos="0" relativeHeight="251658240" behindDoc="0" locked="0" layoutInCell="1" allowOverlap="1" wp14:anchorId="4A303BCB" wp14:editId="0E830EAD">
                <wp:simplePos x="0" y="0"/>
                <wp:positionH relativeFrom="column">
                  <wp:posOffset>480059</wp:posOffset>
                </wp:positionH>
                <wp:positionV relativeFrom="paragraph">
                  <wp:posOffset>19088</wp:posOffset>
                </wp:positionV>
                <wp:extent cx="3037840" cy="1572029"/>
                <wp:effectExtent l="0" t="0" r="0" b="0"/>
                <wp:wrapNone/>
                <wp:docPr id="961330689" name="Group 961330689"/>
                <wp:cNvGraphicFramePr/>
                <a:graphic xmlns:a="http://schemas.openxmlformats.org/drawingml/2006/main">
                  <a:graphicData uri="http://schemas.microsoft.com/office/word/2010/wordprocessingGroup">
                    <wpg:wgp>
                      <wpg:cNvGrpSpPr/>
                      <wpg:grpSpPr>
                        <a:xfrm>
                          <a:off x="0" y="0"/>
                          <a:ext cx="3037840" cy="1572029"/>
                          <a:chOff x="0" y="0"/>
                          <a:chExt cx="3037840" cy="1572029"/>
                        </a:xfrm>
                      </wpg:grpSpPr>
                      <wps:wsp>
                        <wps:cNvPr id="1110499457" name="Text Box 2"/>
                        <wps:cNvSpPr txBox="1">
                          <a:spLocks noChangeArrowheads="1"/>
                        </wps:cNvSpPr>
                        <wps:spPr bwMode="auto">
                          <a:xfrm>
                            <a:off x="0" y="6927"/>
                            <a:ext cx="325120" cy="320040"/>
                          </a:xfrm>
                          <a:prstGeom prst="rect">
                            <a:avLst/>
                          </a:prstGeom>
                          <a:noFill/>
                          <a:ln w="9525">
                            <a:noFill/>
                            <a:miter lim="800000"/>
                            <a:headEnd/>
                            <a:tailEnd/>
                          </a:ln>
                        </wps:spPr>
                        <wps:txbx>
                          <w:txbxContent>
                            <w:p w14:paraId="1B81D4B6" w14:textId="304B7C98" w:rsidR="002F6C3D" w:rsidRPr="009B5CAC" w:rsidRDefault="002F6C3D" w:rsidP="009B5CAC">
                              <w:pPr>
                                <w:rPr>
                                  <w:b/>
                                  <w:color w:val="FFFFFF" w:themeColor="background1"/>
                                  <w:sz w:val="32"/>
                                  <w:szCs w:val="32"/>
                                </w:rPr>
                              </w:pPr>
                              <w:r w:rsidRPr="009B5CAC">
                                <w:rPr>
                                  <w:b/>
                                  <w:color w:val="FFFFFF" w:themeColor="background1"/>
                                  <w:sz w:val="32"/>
                                  <w:szCs w:val="32"/>
                                </w:rPr>
                                <w:t>A</w:t>
                              </w:r>
                            </w:p>
                          </w:txbxContent>
                        </wps:txbx>
                        <wps:bodyPr rot="0" vert="horz" wrap="square" lIns="91440" tIns="45720" rIns="91440" bIns="45720" anchor="t" anchorCtr="0">
                          <a:noAutofit/>
                        </wps:bodyPr>
                      </wps:wsp>
                      <wps:wsp>
                        <wps:cNvPr id="1110499459" name="Text Box 2"/>
                        <wps:cNvSpPr txBox="1">
                          <a:spLocks noChangeArrowheads="1"/>
                        </wps:cNvSpPr>
                        <wps:spPr bwMode="auto">
                          <a:xfrm>
                            <a:off x="2743200" y="1246909"/>
                            <a:ext cx="294640" cy="325120"/>
                          </a:xfrm>
                          <a:prstGeom prst="rect">
                            <a:avLst/>
                          </a:prstGeom>
                          <a:noFill/>
                          <a:ln w="9525">
                            <a:noFill/>
                            <a:miter lim="800000"/>
                            <a:headEnd/>
                            <a:tailEnd/>
                          </a:ln>
                        </wps:spPr>
                        <wps:txbx>
                          <w:txbxContent>
                            <w:p w14:paraId="152BA752" w14:textId="539DAE02" w:rsidR="002F6C3D" w:rsidRPr="009B5CAC" w:rsidRDefault="002F6C3D" w:rsidP="009B5CAC">
                              <w:pPr>
                                <w:rPr>
                                  <w:b/>
                                  <w:color w:val="FFFFFF" w:themeColor="background1"/>
                                  <w:sz w:val="32"/>
                                  <w:szCs w:val="32"/>
                                </w:rPr>
                              </w:pPr>
                              <w:r w:rsidRPr="009B5CAC">
                                <w:rPr>
                                  <w:b/>
                                  <w:color w:val="FFFFFF" w:themeColor="background1"/>
                                  <w:sz w:val="32"/>
                                  <w:szCs w:val="32"/>
                                </w:rPr>
                                <w:t>C</w:t>
                              </w:r>
                            </w:p>
                          </w:txbxContent>
                        </wps:txbx>
                        <wps:bodyPr rot="0" vert="horz" wrap="square" lIns="91440" tIns="45720" rIns="91440" bIns="45720" anchor="t" anchorCtr="0">
                          <a:noAutofit/>
                        </wps:bodyPr>
                      </wps:wsp>
                      <wps:wsp>
                        <wps:cNvPr id="1110499458" name="Text Box 2"/>
                        <wps:cNvSpPr txBox="1">
                          <a:spLocks noChangeArrowheads="1"/>
                        </wps:cNvSpPr>
                        <wps:spPr bwMode="auto">
                          <a:xfrm>
                            <a:off x="2701636" y="0"/>
                            <a:ext cx="304800" cy="325120"/>
                          </a:xfrm>
                          <a:prstGeom prst="rect">
                            <a:avLst/>
                          </a:prstGeom>
                          <a:noFill/>
                          <a:ln w="9525">
                            <a:noFill/>
                            <a:miter lim="800000"/>
                            <a:headEnd/>
                            <a:tailEnd/>
                          </a:ln>
                        </wps:spPr>
                        <wps:txbx>
                          <w:txbxContent>
                            <w:p w14:paraId="6F8D9C4D" w14:textId="5AF7B2FA" w:rsidR="002F6C3D" w:rsidRPr="00680043" w:rsidRDefault="002F6C3D" w:rsidP="009B5CAC">
                              <w:pPr>
                                <w:rPr>
                                  <w:b/>
                                  <w:color w:val="FFFFFF" w:themeColor="background1"/>
                                  <w:sz w:val="32"/>
                                  <w:szCs w:val="32"/>
                                </w:rPr>
                              </w:pPr>
                              <w:r w:rsidRPr="009B5CAC">
                                <w:rPr>
                                  <w:b/>
                                  <w:color w:val="FFFFFF" w:themeColor="background1"/>
                                  <w:sz w:val="32"/>
                                  <w:szCs w:val="32"/>
                                </w:rPr>
                                <w:t>B</w:t>
                              </w:r>
                            </w:p>
                          </w:txbxContent>
                        </wps:txbx>
                        <wps:bodyPr rot="0" vert="horz" wrap="square" lIns="91440" tIns="45720" rIns="91440" bIns="45720" anchor="t" anchorCtr="0">
                          <a:noAutofit/>
                        </wps:bodyPr>
                      </wps:wsp>
                    </wpg:wgp>
                  </a:graphicData>
                </a:graphic>
              </wp:anchor>
            </w:drawing>
          </mc:Choice>
          <mc:Fallback>
            <w:pict>
              <v:group w14:anchorId="4A303BCB" id="Group 961330689" o:spid="_x0000_s1034" style="position:absolute;left:0;text-align:left;margin-left:37.8pt;margin-top:1.5pt;width:239.2pt;height:123.8pt;z-index:251658240;mso-position-horizontal-relative:text;mso-position-vertical-relative:text" coordsize="30378,1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">
                <v:shape id="Text Box 2" o:spid="_x0000_s1035" type="#_x0000_t202" style="position:absolute;top:69;width:3251;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" filled="f" stroked="f">
                  <v:textbox>
                    <w:txbxContent>
                      <w:p w14:paraId="1B81D4B6" w14:textId="304B7C98" w:rsidR="002F6C3D" w:rsidRPr="009B5CAC" w:rsidRDefault="002F6C3D" w:rsidP="009B5CAC">
                        <w:pPr>
                          <w:rPr>
                            <w:b/>
                            <w:color w:val="FFFFFF" w:themeColor="background1"/>
                            <w:sz w:val="32"/>
                            <w:szCs w:val="32"/>
                          </w:rPr>
                        </w:pPr>
                        <w:r w:rsidRPr="009B5CAC">
                          <w:rPr>
                            <w:b/>
                            <w:color w:val="FFFFFF" w:themeColor="background1"/>
                            <w:sz w:val="32"/>
                            <w:szCs w:val="32"/>
                          </w:rPr>
                          <w:t>A</w:t>
                        </w:r>
                      </w:p>
                    </w:txbxContent>
                  </v:textbox>
                </v:shape>
                <v:shape id="Text Box 2" o:spid="_x0000_s1036" type="#_x0000_t202" style="position:absolute;left:27432;top:12469;width:294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" filled="f" stroked="f">
                  <v:textbox>
                    <w:txbxContent>
                      <w:p w14:paraId="152BA752" w14:textId="539DAE02" w:rsidR="002F6C3D" w:rsidRPr="009B5CAC" w:rsidRDefault="002F6C3D" w:rsidP="009B5CAC">
                        <w:pPr>
                          <w:rPr>
                            <w:b/>
                            <w:color w:val="FFFFFF" w:themeColor="background1"/>
                            <w:sz w:val="32"/>
                            <w:szCs w:val="32"/>
                          </w:rPr>
                        </w:pPr>
                        <w:r w:rsidRPr="009B5CAC">
                          <w:rPr>
                            <w:b/>
                            <w:color w:val="FFFFFF" w:themeColor="background1"/>
                            <w:sz w:val="32"/>
                            <w:szCs w:val="32"/>
                          </w:rPr>
                          <w:t>C</w:t>
                        </w:r>
                      </w:p>
                    </w:txbxContent>
                  </v:textbox>
                </v:shape>
                <v:shape id="Text Box 2" o:spid="_x0000_s1037" type="#_x0000_t202" style="position:absolute;left:27016;width:304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" filled="f" stroked="f">
                  <v:textbox>
                    <w:txbxContent>
                      <w:p w14:paraId="6F8D9C4D" w14:textId="5AF7B2FA" w:rsidR="002F6C3D" w:rsidRPr="00680043" w:rsidRDefault="002F6C3D" w:rsidP="009B5CAC">
                        <w:pPr>
                          <w:rPr>
                            <w:b/>
                            <w:color w:val="FFFFFF" w:themeColor="background1"/>
                            <w:sz w:val="32"/>
                            <w:szCs w:val="32"/>
                          </w:rPr>
                        </w:pPr>
                        <w:r w:rsidRPr="009B5CAC">
                          <w:rPr>
                            <w:b/>
                            <w:color w:val="FFFFFF" w:themeColor="background1"/>
                            <w:sz w:val="32"/>
                            <w:szCs w:val="32"/>
                          </w:rPr>
                          <w:t>B</w:t>
                        </w:r>
                      </w:p>
                    </w:txbxContent>
                  </v:textbox>
                </v:shape>
              </v:group>
            </w:pict>
          </mc:Fallback>
        </mc:AlternateContent>
      </w:r>
      <w:r>
        <w:rPr>
          <w:rFonts w:ascii="Times New Roman" w:hAnsi="Times New Roman" w:cs="Times New Roman"/>
          <w:i/>
          <w:noProof/>
          <w:sz w:val="20"/>
          <w:szCs w:val="20"/>
        </w:rPr>
        <mc:AlternateContent>
          <mc:Choice Requires="wpg">
            <w:drawing>
              <wp:inline distT="0" distB="0" distL="0" distR="0" wp14:anchorId="36869ADE" wp14:editId="26BF9658">
                <wp:extent cx="4874260" cy="3206115"/>
                <wp:effectExtent l="19050" t="0" r="21590" b="0"/>
                <wp:docPr id="288" name="Group 288"/>
                <wp:cNvGraphicFramePr/>
                <a:graphic xmlns:a="http://schemas.openxmlformats.org/drawingml/2006/main">
                  <a:graphicData uri="http://schemas.microsoft.com/office/word/2010/wordprocessingGroup">
                    <wpg:wgp>
                      <wpg:cNvGrpSpPr/>
                      <wpg:grpSpPr>
                        <a:xfrm>
                          <a:off x="0" y="0"/>
                          <a:ext cx="4874260" cy="3206115"/>
                          <a:chOff x="0" y="0"/>
                          <a:chExt cx="4874260" cy="3206115"/>
                        </a:xfrm>
                      </wpg:grpSpPr>
                      <wpg:grpSp>
                        <wpg:cNvPr id="289" name="Group 289"/>
                        <wpg:cNvGrpSpPr/>
                        <wpg:grpSpPr>
                          <a:xfrm>
                            <a:off x="0" y="0"/>
                            <a:ext cx="4874260" cy="3206115"/>
                            <a:chOff x="0" y="0"/>
                            <a:chExt cx="5105398" cy="3554565"/>
                          </a:xfrm>
                        </wpg:grpSpPr>
                        <wpg:grpSp>
                          <wpg:cNvPr id="290" name="Group 290"/>
                          <wpg:cNvGrpSpPr/>
                          <wpg:grpSpPr>
                            <a:xfrm>
                              <a:off x="0" y="19051"/>
                              <a:ext cx="5105398" cy="3490994"/>
                              <a:chOff x="-1" y="2"/>
                              <a:chExt cx="4616449" cy="3188310"/>
                            </a:xfrm>
                          </wpg:grpSpPr>
                          <pic:pic xmlns:pic="http://schemas.openxmlformats.org/drawingml/2006/picture">
                            <pic:nvPicPr>
                              <pic:cNvPr id="291" name="Picture 291"/>
                              <pic:cNvPicPr>
                                <a:picLocks noChangeAspect="1"/>
                              </pic:cNvPicPr>
                            </pic:nvPicPr>
                            <pic:blipFill rotWithShape="1">
                              <a:blip r:embed="rId16" cstate="print">
                                <a:extLst>
                                  <a:ext uri="{28A0092B-C50C-407E-A947-70E740481C1C}">
                                    <a14:useLocalDpi xmlns:a14="http://schemas.microsoft.com/office/drawing/2010/main" val="0"/>
                                  </a:ext>
                                </a:extLst>
                              </a:blip>
                              <a:srcRect l="18483" t="33995" r="51488" b="1"/>
                              <a:stretch/>
                            </pic:blipFill>
                            <pic:spPr bwMode="auto">
                              <a:xfrm rot="5400000">
                                <a:off x="2977992" y="-399892"/>
                                <a:ext cx="1238561" cy="2038351"/>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2" name="Picture 292"/>
                              <pic:cNvPicPr>
                                <a:picLocks noChangeAspect="1"/>
                              </pic:cNvPicPr>
                            </pic:nvPicPr>
                            <pic:blipFill rotWithShape="1">
                              <a:blip r:embed="rId17" cstate="print">
                                <a:extLst>
                                  <a:ext uri="{28A0092B-C50C-407E-A947-70E740481C1C}">
                                    <a14:useLocalDpi xmlns:a14="http://schemas.microsoft.com/office/drawing/2010/main" val="0"/>
                                  </a:ext>
                                </a:extLst>
                              </a:blip>
                              <a:srcRect l="1625" t="4367" r="9633"/>
                              <a:stretch/>
                            </pic:blipFill>
                            <pic:spPr bwMode="auto">
                              <a:xfrm rot="5400000">
                                <a:off x="-305104" y="305105"/>
                                <a:ext cx="3188306" cy="25781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3" name="Picture 293"/>
                              <pic:cNvPicPr>
                                <a:picLocks noChangeAspect="1"/>
                              </pic:cNvPicPr>
                            </pic:nvPicPr>
                            <pic:blipFill rotWithShape="1">
                              <a:blip r:embed="rId18" cstate="print">
                                <a:extLst>
                                  <a:ext uri="{28A0092B-C50C-407E-A947-70E740481C1C}">
                                    <a14:useLocalDpi xmlns:a14="http://schemas.microsoft.com/office/drawing/2010/main" val="0"/>
                                  </a:ext>
                                </a:extLst>
                              </a:blip>
                              <a:srcRect l="13674" r="15279"/>
                              <a:stretch/>
                            </pic:blipFill>
                            <pic:spPr bwMode="auto">
                              <a:xfrm rot="5400000">
                                <a:off x="2628507" y="1200371"/>
                                <a:ext cx="1943709" cy="2032173"/>
                              </a:xfrm>
                              <a:prstGeom prst="rect">
                                <a:avLst/>
                              </a:prstGeom>
                              <a:ln>
                                <a:solidFill>
                                  <a:schemeClr val="tx1"/>
                                </a:solidFill>
                              </a:ln>
                              <a:extLst>
                                <a:ext uri="{53640926-AAD7-44D8-BBD7-CCE9431645EC}">
                                  <a14:shadowObscured xmlns:a14="http://schemas.microsoft.com/office/drawing/2010/main"/>
                                </a:ext>
                              </a:extLst>
                            </pic:spPr>
                          </pic:pic>
                        </wpg:grpSp>
                        <wps:wsp>
                          <wps:cNvPr id="294" name="Straight Arrow Connector 294"/>
                          <wps:cNvCnPr/>
                          <wps:spPr>
                            <a:xfrm flipV="1">
                              <a:off x="1009650" y="2872375"/>
                              <a:ext cx="417308" cy="347075"/>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295" name="Text Box 2"/>
                          <wps:cNvSpPr txBox="1">
                            <a:spLocks noChangeArrowheads="1"/>
                          </wps:cNvSpPr>
                          <wps:spPr bwMode="auto">
                            <a:xfrm>
                              <a:off x="241299" y="3175000"/>
                              <a:ext cx="1416598" cy="266700"/>
                            </a:xfrm>
                            <a:prstGeom prst="rect">
                              <a:avLst/>
                            </a:prstGeom>
                            <a:noFill/>
                            <a:ln w="9525">
                              <a:noFill/>
                              <a:miter lim="800000"/>
                              <a:headEnd/>
                              <a:tailEnd/>
                            </a:ln>
                          </wps:spPr>
                          <wps:txbx>
                            <w:txbxContent>
                              <w:p w14:paraId="3354BB05" w14:textId="77777777" w:rsidR="002F6C3D" w:rsidRPr="007153AA" w:rsidRDefault="002F6C3D" w:rsidP="00940334">
                                <w:pPr>
                                  <w:rPr>
                                    <w:color w:val="000000" w:themeColor="text1"/>
                                  </w:rPr>
                                </w:pPr>
                                <w:r w:rsidRPr="007153AA">
                                  <w:rPr>
                                    <w:rFonts w:ascii="Times New Roman" w:hAnsi="Times New Roman" w:cs="Times New Roman"/>
                                    <w:color w:val="000000" w:themeColor="text1"/>
                                  </w:rPr>
                                  <w:t>Water Reservoir</w:t>
                                </w:r>
                              </w:p>
                            </w:txbxContent>
                          </wps:txbx>
                          <wps:bodyPr rot="0" vert="horz" wrap="square" lIns="91440" tIns="45720" rIns="91440" bIns="45720" anchor="t" anchorCtr="0">
                            <a:noAutofit/>
                          </wps:bodyPr>
                        </wps:wsp>
                        <wps:wsp>
                          <wps:cNvPr id="296" name="Text Box 2"/>
                          <wps:cNvSpPr txBox="1">
                            <a:spLocks noChangeArrowheads="1"/>
                          </wps:cNvSpPr>
                          <wps:spPr bwMode="auto">
                            <a:xfrm>
                              <a:off x="2102713" y="3046565"/>
                              <a:ext cx="825500" cy="508000"/>
                            </a:xfrm>
                            <a:prstGeom prst="rect">
                              <a:avLst/>
                            </a:prstGeom>
                            <a:noFill/>
                            <a:ln w="9525">
                              <a:noFill/>
                              <a:miter lim="800000"/>
                              <a:headEnd/>
                              <a:tailEnd/>
                            </a:ln>
                          </wps:spPr>
                          <wps:txbx>
                            <w:txbxContent>
                              <w:p w14:paraId="52ECB784" w14:textId="77777777" w:rsidR="002F6C3D" w:rsidRPr="007153AA" w:rsidRDefault="002F6C3D" w:rsidP="00940334">
                                <w:pPr>
                                  <w:rPr>
                                    <w:color w:val="000000" w:themeColor="text1"/>
                                  </w:rPr>
                                </w:pPr>
                                <w:r>
                                  <w:rPr>
                                    <w:rFonts w:ascii="Times New Roman" w:hAnsi="Times New Roman" w:cs="Times New Roman"/>
                                    <w:color w:val="000000" w:themeColor="text1"/>
                                  </w:rPr>
                                  <w:t>Pump Assembly</w:t>
                                </w:r>
                              </w:p>
                            </w:txbxContent>
                          </wps:txbx>
                          <wps:bodyPr rot="0" vert="horz" wrap="square" lIns="91440" tIns="45720" rIns="91440" bIns="45720" anchor="t" anchorCtr="0">
                            <a:noAutofit/>
                          </wps:bodyPr>
                        </wps:wsp>
                        <wps:wsp>
                          <wps:cNvPr id="297" name="Straight Arrow Connector 297"/>
                          <wps:cNvCnPr>
                            <a:stCxn id="296" idx="1"/>
                          </wps:cNvCnPr>
                          <wps:spPr>
                            <a:xfrm flipH="1" flipV="1">
                              <a:off x="1708893" y="3153981"/>
                              <a:ext cx="393821" cy="146585"/>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298" name="Straight Arrow Connector 298"/>
                          <wps:cNvCnPr/>
                          <wps:spPr>
                            <a:xfrm>
                              <a:off x="381001" y="1073150"/>
                              <a:ext cx="226754" cy="369760"/>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299" name="Text Box 2"/>
                          <wps:cNvSpPr txBox="1">
                            <a:spLocks noChangeArrowheads="1"/>
                          </wps:cNvSpPr>
                          <wps:spPr bwMode="auto">
                            <a:xfrm>
                              <a:off x="57150" y="647700"/>
                              <a:ext cx="800100" cy="520700"/>
                            </a:xfrm>
                            <a:prstGeom prst="rect">
                              <a:avLst/>
                            </a:prstGeom>
                            <a:noFill/>
                            <a:ln w="9525">
                              <a:noFill/>
                              <a:miter lim="800000"/>
                              <a:headEnd/>
                              <a:tailEnd/>
                            </a:ln>
                          </wps:spPr>
                          <wps:txbx>
                            <w:txbxContent>
                              <w:p w14:paraId="359D6C86" w14:textId="77777777" w:rsidR="002F6C3D" w:rsidRPr="007153AA" w:rsidRDefault="002F6C3D" w:rsidP="00940334">
                                <w:pPr>
                                  <w:rPr>
                                    <w:color w:val="000000" w:themeColor="text1"/>
                                  </w:rPr>
                                </w:pPr>
                                <w:r>
                                  <w:rPr>
                                    <w:rFonts w:ascii="Times New Roman" w:hAnsi="Times New Roman" w:cs="Times New Roman"/>
                                    <w:color w:val="000000" w:themeColor="text1"/>
                                  </w:rPr>
                                  <w:t>Power Supply</w:t>
                                </w:r>
                              </w:p>
                            </w:txbxContent>
                          </wps:txbx>
                          <wps:bodyPr rot="0" vert="horz" wrap="square" lIns="91440" tIns="45720" rIns="91440" bIns="45720" anchor="t" anchorCtr="0">
                            <a:noAutofit/>
                          </wps:bodyPr>
                        </wps:wsp>
                        <wps:wsp>
                          <wps:cNvPr id="300" name="Straight Arrow Connector 300"/>
                          <wps:cNvCnPr/>
                          <wps:spPr>
                            <a:xfrm>
                              <a:off x="1629100" y="180227"/>
                              <a:ext cx="282249" cy="156322"/>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303" name="Text Box 2"/>
                          <wps:cNvSpPr txBox="1">
                            <a:spLocks noChangeArrowheads="1"/>
                          </wps:cNvSpPr>
                          <wps:spPr bwMode="auto">
                            <a:xfrm>
                              <a:off x="819474" y="0"/>
                              <a:ext cx="1002976" cy="260350"/>
                            </a:xfrm>
                            <a:prstGeom prst="rect">
                              <a:avLst/>
                            </a:prstGeom>
                            <a:noFill/>
                            <a:ln w="9525">
                              <a:noFill/>
                              <a:miter lim="800000"/>
                              <a:headEnd/>
                              <a:tailEnd/>
                            </a:ln>
                          </wps:spPr>
                          <wps:txbx>
                            <w:txbxContent>
                              <w:p w14:paraId="3C42DEB3" w14:textId="77777777" w:rsidR="002F6C3D" w:rsidRPr="007153AA" w:rsidRDefault="002F6C3D" w:rsidP="00940334">
                                <w:pPr>
                                  <w:rPr>
                                    <w:color w:val="000000" w:themeColor="text1"/>
                                  </w:rPr>
                                </w:pPr>
                                <w:r>
                                  <w:rPr>
                                    <w:rFonts w:ascii="Times New Roman" w:hAnsi="Times New Roman" w:cs="Times New Roman"/>
                                    <w:color w:val="000000" w:themeColor="text1"/>
                                  </w:rPr>
                                  <w:t>Distributor</w:t>
                                </w:r>
                              </w:p>
                            </w:txbxContent>
                          </wps:txbx>
                          <wps:bodyPr rot="0" vert="horz" wrap="square" lIns="91440" tIns="45720" rIns="91440" bIns="45720" anchor="t" anchorCtr="0">
                            <a:noAutofit/>
                          </wps:bodyPr>
                        </wps:wsp>
                        <wps:wsp>
                          <wps:cNvPr id="304" name="Straight Arrow Connector 304"/>
                          <wps:cNvCnPr/>
                          <wps:spPr>
                            <a:xfrm flipH="1" flipV="1">
                              <a:off x="2546350" y="1955800"/>
                              <a:ext cx="57150" cy="374650"/>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306" name="Text Box 2"/>
                          <wps:cNvSpPr txBox="1">
                            <a:spLocks noChangeArrowheads="1"/>
                          </wps:cNvSpPr>
                          <wps:spPr bwMode="auto">
                            <a:xfrm>
                              <a:off x="2413000" y="2273004"/>
                              <a:ext cx="457200" cy="314869"/>
                            </a:xfrm>
                            <a:prstGeom prst="rect">
                              <a:avLst/>
                            </a:prstGeom>
                            <a:noFill/>
                            <a:ln w="9525">
                              <a:noFill/>
                              <a:miter lim="800000"/>
                              <a:headEnd/>
                              <a:tailEnd/>
                            </a:ln>
                          </wps:spPr>
                          <wps:txbx>
                            <w:txbxContent>
                              <w:p w14:paraId="2B946B2F" w14:textId="77777777" w:rsidR="002F6C3D" w:rsidRPr="007153AA" w:rsidRDefault="002F6C3D" w:rsidP="00940334">
                                <w:pPr>
                                  <w:rPr>
                                    <w:color w:val="000000" w:themeColor="text1"/>
                                  </w:rPr>
                                </w:pPr>
                                <w:r>
                                  <w:rPr>
                                    <w:rFonts w:ascii="Times New Roman" w:hAnsi="Times New Roman" w:cs="Times New Roman"/>
                                    <w:color w:val="000000" w:themeColor="text1"/>
                                  </w:rPr>
                                  <w:t>Fan</w:t>
                                </w:r>
                              </w:p>
                            </w:txbxContent>
                          </wps:txbx>
                          <wps:bodyPr rot="0" vert="horz" wrap="square" lIns="91440" tIns="45720" rIns="91440" bIns="45720" anchor="t" anchorCtr="0">
                            <a:noAutofit/>
                          </wps:bodyPr>
                        </wps:wsp>
                        <wps:wsp>
                          <wps:cNvPr id="313" name="Straight Arrow Connector 313"/>
                          <wps:cNvCnPr/>
                          <wps:spPr>
                            <a:xfrm flipH="1" flipV="1">
                              <a:off x="2235200" y="2330450"/>
                              <a:ext cx="177800" cy="317500"/>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Text Box 2"/>
                          <wps:cNvSpPr txBox="1">
                            <a:spLocks noChangeArrowheads="1"/>
                          </wps:cNvSpPr>
                          <wps:spPr bwMode="auto">
                            <a:xfrm>
                              <a:off x="2349500" y="2540000"/>
                              <a:ext cx="584200" cy="520700"/>
                            </a:xfrm>
                            <a:prstGeom prst="rect">
                              <a:avLst/>
                            </a:prstGeom>
                            <a:noFill/>
                            <a:ln w="9525">
                              <a:noFill/>
                              <a:miter lim="800000"/>
                              <a:headEnd/>
                              <a:tailEnd/>
                            </a:ln>
                          </wps:spPr>
                          <wps:txbx>
                            <w:txbxContent>
                              <w:p w14:paraId="04D9F8E8" w14:textId="77777777" w:rsidR="002F6C3D" w:rsidRPr="007153AA" w:rsidRDefault="002F6C3D" w:rsidP="00940334">
                                <w:pPr>
                                  <w:rPr>
                                    <w:color w:val="000000" w:themeColor="text1"/>
                                  </w:rPr>
                                </w:pPr>
                                <w:r>
                                  <w:rPr>
                                    <w:rFonts w:ascii="Times New Roman" w:hAnsi="Times New Roman" w:cs="Times New Roman"/>
                                    <w:color w:val="000000" w:themeColor="text1"/>
                                  </w:rPr>
                                  <w:t>Frame</w:t>
                                </w:r>
                              </w:p>
                            </w:txbxContent>
                          </wps:txbx>
                          <wps:bodyPr rot="0" vert="horz" wrap="square" lIns="91440" tIns="45720" rIns="91440" bIns="45720" anchor="t" anchorCtr="0">
                            <a:noAutofit/>
                          </wps:bodyPr>
                        </wps:wsp>
                        <wps:wsp>
                          <wps:cNvPr id="315" name="Text Box 315"/>
                          <wps:cNvSpPr txBox="1"/>
                          <wps:spPr>
                            <a:xfrm>
                              <a:off x="2412999" y="2800351"/>
                              <a:ext cx="284811" cy="252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47C063"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 name="Text Box 316"/>
                          <wps:cNvSpPr txBox="1"/>
                          <wps:spPr>
                            <a:xfrm>
                              <a:off x="1657898" y="1989139"/>
                              <a:ext cx="215900" cy="291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2BE14" w14:textId="77777777" w:rsidR="002F6C3D" w:rsidRPr="009B5CAC" w:rsidRDefault="002F6C3D" w:rsidP="00940334">
                                <w:pPr>
                                  <w:jc w:val="center"/>
                                  <w:rPr>
                                    <w:rFonts w:ascii="Times New Roman" w:hAnsi="Times New Roman" w:cs="Times New Roman"/>
                                  </w:rPr>
                                </w:pPr>
                                <w:r w:rsidRPr="009B5CAC">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Text Box 342"/>
                          <wps:cNvSpPr txBox="1"/>
                          <wps:spPr>
                            <a:xfrm>
                              <a:off x="953663" y="607544"/>
                              <a:ext cx="228599" cy="26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38324"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Text Box 343"/>
                          <wps:cNvSpPr txBox="1"/>
                          <wps:spPr>
                            <a:xfrm>
                              <a:off x="961042" y="1108756"/>
                              <a:ext cx="215900" cy="273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5B8C8"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Text Box 345"/>
                          <wps:cNvSpPr txBox="1"/>
                          <wps:spPr>
                            <a:xfrm>
                              <a:off x="2629359" y="1392235"/>
                              <a:ext cx="240842" cy="2986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84A27"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6" name="Straight Arrow Connector 346"/>
                        <wps:cNvCnPr/>
                        <wps:spPr>
                          <a:xfrm flipH="1">
                            <a:off x="2010507" y="2637693"/>
                            <a:ext cx="342265" cy="0"/>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348" name="Straight Arrow Connector 348"/>
                        <wps:cNvCnPr/>
                        <wps:spPr>
                          <a:xfrm>
                            <a:off x="1776046" y="1922585"/>
                            <a:ext cx="146538" cy="278765"/>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wps:spPr>
                          <a:xfrm>
                            <a:off x="1125415" y="685800"/>
                            <a:ext cx="236940" cy="58616"/>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351" name="Straight Arrow Connector 351"/>
                        <wps:cNvCnPr/>
                        <wps:spPr>
                          <a:xfrm>
                            <a:off x="1096107" y="1131277"/>
                            <a:ext cx="310662" cy="228600"/>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961330688" name="Straight Arrow Connector 961330688"/>
                        <wps:cNvCnPr/>
                        <wps:spPr>
                          <a:xfrm flipH="1" flipV="1">
                            <a:off x="2631830" y="973016"/>
                            <a:ext cx="0" cy="338455"/>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6869ADE" id="Group 288" o:spid="_x0000_s1038" style="width:383.8pt;height:252.45pt;mso-position-horizontal-relative:char;mso-position-vertical-relative:line" coordsize="48742,32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">
                <v:group id="Group 289" o:spid="_x0000_s1039" style="position:absolute;width:48742;height:32061" coordsize="51053,3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0" o:spid="_x0000_s1040" style="position:absolute;top:190;width:51053;height:34910" coordorigin="" coordsize="46164,3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41" type="#_x0000_t75" style="position:absolute;left:29779;top:-3999;width:12385;height:2038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" stroked="t" strokecolor="black [3213]">
                      <v:imagedata r:id="rId19" o:title="" croptop="22279f" cropbottom="1f" cropleft="12113f" cropright="33743f"/>
                      <v:path arrowok="t"/>
                    </v:shape>
                    <v:shape id="Picture 292" o:spid="_x0000_s1042" type="#_x0000_t75" style="position:absolute;left:-3052;top:3052;width:31883;height:2578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" stroked="t" strokecolor="black [3213]">
                      <v:imagedata r:id="rId20" o:title="" croptop="2862f" cropleft="1065f" cropright="6313f"/>
                      <v:path arrowok="t"/>
                    </v:shape>
                    <v:shape id="Picture 293" o:spid="_x0000_s1043" type="#_x0000_t75" style="position:absolute;left:26284;top:12004;width:19437;height:203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" stroked="t" strokecolor="black [3213]">
                      <v:imagedata r:id="rId21" o:title="" cropleft="8961f" cropright="10013f"/>
                      <v:path arrowok="t"/>
                    </v:shape>
                  </v:group>
                  <v:shapetype id="_x0000_t32" coordsize="21600,21600" o:spt="32" o:oned="t" path="m,l21600,21600e" filled="f">
                    <v:path arrowok="t" fillok="f" o:connecttype="none"/>
                    <o:lock v:ext="edit" shapetype="t"/>
                  </v:shapetype>
                  <v:shape id="Straight Arrow Connector 294" o:spid="_x0000_s1044" type="#_x0000_t32" style="position:absolute;left:10096;top:28723;width:4173;height:34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" strokecolor="white [3212]" strokeweight="1pt">
                    <v:stroke endarrow="open"/>
                  </v:shape>
                  <v:shape id="Text Box 2" o:spid="_x0000_s1045" type="#_x0000_t202" style="position:absolute;left:2412;top:31750;width:141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3354BB05" w14:textId="77777777" w:rsidR="002F6C3D" w:rsidRPr="007153AA" w:rsidRDefault="002F6C3D" w:rsidP="00940334">
                          <w:pPr>
                            <w:rPr>
                              <w:color w:val="000000" w:themeColor="text1"/>
                            </w:rPr>
                          </w:pPr>
                          <w:r w:rsidRPr="007153AA">
                            <w:rPr>
                              <w:rFonts w:ascii="Times New Roman" w:hAnsi="Times New Roman" w:cs="Times New Roman"/>
                              <w:color w:val="000000" w:themeColor="text1"/>
                            </w:rPr>
                            <w:t>Water Reservoir</w:t>
                          </w:r>
                        </w:p>
                      </w:txbxContent>
                    </v:textbox>
                  </v:shape>
                  <v:shape id="Text Box 2" o:spid="_x0000_s1046" type="#_x0000_t202" style="position:absolute;left:21027;top:30465;width:8255;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52ECB784" w14:textId="77777777" w:rsidR="002F6C3D" w:rsidRPr="007153AA" w:rsidRDefault="002F6C3D" w:rsidP="00940334">
                          <w:pPr>
                            <w:rPr>
                              <w:color w:val="000000" w:themeColor="text1"/>
                            </w:rPr>
                          </w:pPr>
                          <w:r>
                            <w:rPr>
                              <w:rFonts w:ascii="Times New Roman" w:hAnsi="Times New Roman" w:cs="Times New Roman"/>
                              <w:color w:val="000000" w:themeColor="text1"/>
                            </w:rPr>
                            <w:t>Pump Assembly</w:t>
                          </w:r>
                        </w:p>
                      </w:txbxContent>
                    </v:textbox>
                  </v:shape>
                  <v:shape id="Straight Arrow Connector 297" o:spid="_x0000_s1047" type="#_x0000_t32" style="position:absolute;left:17088;top:31539;width:3939;height:14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" strokecolor="white [3212]" strokeweight="1pt">
                    <v:stroke endarrow="open"/>
                  </v:shape>
                  <v:shape id="Straight Arrow Connector 298" o:spid="_x0000_s1048" type="#_x0000_t32" style="position:absolute;left:3810;top:10731;width:2267;height:36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" strokecolor="white [3212]" strokeweight="1pt">
                    <v:stroke endarrow="open"/>
                  </v:shape>
                  <v:shape id="Text Box 2" o:spid="_x0000_s1049" type="#_x0000_t202" style="position:absolute;left:571;top:6477;width:8001;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" filled="f" stroked="f">
                    <v:textbox>
                      <w:txbxContent>
                        <w:p w14:paraId="359D6C86" w14:textId="77777777" w:rsidR="002F6C3D" w:rsidRPr="007153AA" w:rsidRDefault="002F6C3D" w:rsidP="00940334">
                          <w:pPr>
                            <w:rPr>
                              <w:color w:val="000000" w:themeColor="text1"/>
                            </w:rPr>
                          </w:pPr>
                          <w:r>
                            <w:rPr>
                              <w:rFonts w:ascii="Times New Roman" w:hAnsi="Times New Roman" w:cs="Times New Roman"/>
                              <w:color w:val="000000" w:themeColor="text1"/>
                            </w:rPr>
                            <w:t>Power Supply</w:t>
                          </w:r>
                        </w:p>
                      </w:txbxContent>
                    </v:textbox>
                  </v:shape>
                  <v:shape id="Straight Arrow Connector 300" o:spid="_x0000_s1050" type="#_x0000_t32" style="position:absolute;left:16291;top:1802;width:2822;height:1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" strokecolor="white [3212]" strokeweight="1pt">
                    <v:stroke endarrow="open"/>
                  </v:shape>
                  <v:shape id="Text Box 2" o:spid="_x0000_s1051" type="#_x0000_t202" style="position:absolute;left:8194;width:1003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3C42DEB3" w14:textId="77777777" w:rsidR="002F6C3D" w:rsidRPr="007153AA" w:rsidRDefault="002F6C3D" w:rsidP="00940334">
                          <w:pPr>
                            <w:rPr>
                              <w:color w:val="000000" w:themeColor="text1"/>
                            </w:rPr>
                          </w:pPr>
                          <w:r>
                            <w:rPr>
                              <w:rFonts w:ascii="Times New Roman" w:hAnsi="Times New Roman" w:cs="Times New Roman"/>
                              <w:color w:val="000000" w:themeColor="text1"/>
                            </w:rPr>
                            <w:t>Distributor</w:t>
                          </w:r>
                        </w:p>
                      </w:txbxContent>
                    </v:textbox>
                  </v:shape>
                  <v:shape id="Straight Arrow Connector 304" o:spid="_x0000_s1052" type="#_x0000_t32" style="position:absolute;left:25463;top:19558;width:572;height:3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" strokecolor="white [3212]" strokeweight="1pt">
                    <v:stroke endarrow="open"/>
                  </v:shape>
                  <v:shape id="Text Box 2" o:spid="_x0000_s1053" type="#_x0000_t202" style="position:absolute;left:24130;top:22730;width:4572;height:3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2B946B2F" w14:textId="77777777" w:rsidR="002F6C3D" w:rsidRPr="007153AA" w:rsidRDefault="002F6C3D" w:rsidP="00940334">
                          <w:pPr>
                            <w:rPr>
                              <w:color w:val="000000" w:themeColor="text1"/>
                            </w:rPr>
                          </w:pPr>
                          <w:r>
                            <w:rPr>
                              <w:rFonts w:ascii="Times New Roman" w:hAnsi="Times New Roman" w:cs="Times New Roman"/>
                              <w:color w:val="000000" w:themeColor="text1"/>
                            </w:rPr>
                            <w:t>Fan</w:t>
                          </w:r>
                        </w:p>
                      </w:txbxContent>
                    </v:textbox>
                  </v:shape>
                  <v:shape id="Straight Arrow Connector 313" o:spid="_x0000_s1054" type="#_x0000_t32" style="position:absolute;left:22352;top:23304;width:1778;height:31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" strokecolor="white [3212]" strokeweight="1pt">
                    <v:stroke endarrow="open"/>
                  </v:shape>
                  <v:shape id="Text Box 2" o:spid="_x0000_s1055" type="#_x0000_t202" style="position:absolute;left:23495;top:25400;width:5842;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04D9F8E8" w14:textId="77777777" w:rsidR="002F6C3D" w:rsidRPr="007153AA" w:rsidRDefault="002F6C3D" w:rsidP="00940334">
                          <w:pPr>
                            <w:rPr>
                              <w:color w:val="000000" w:themeColor="text1"/>
                            </w:rPr>
                          </w:pPr>
                          <w:r>
                            <w:rPr>
                              <w:rFonts w:ascii="Times New Roman" w:hAnsi="Times New Roman" w:cs="Times New Roman"/>
                              <w:color w:val="000000" w:themeColor="text1"/>
                            </w:rPr>
                            <w:t>Frame</w:t>
                          </w:r>
                        </w:p>
                      </w:txbxContent>
                    </v:textbox>
                  </v:shape>
                  <v:shape id="Text Box 315" o:spid="_x0000_s1056" type="#_x0000_t202" style="position:absolute;left:24129;top:28003;width:2849;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4C47C063"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1</w:t>
                          </w:r>
                        </w:p>
                      </w:txbxContent>
                    </v:textbox>
                  </v:shape>
                  <v:shape id="Text Box 316" o:spid="_x0000_s1057" type="#_x0000_t202" style="position:absolute;left:16578;top:19891;width:2159;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w:txbxContent>
                        <w:p w14:paraId="2DC2BE14" w14:textId="77777777" w:rsidR="002F6C3D" w:rsidRPr="009B5CAC" w:rsidRDefault="002F6C3D" w:rsidP="00940334">
                          <w:pPr>
                            <w:jc w:val="center"/>
                            <w:rPr>
                              <w:rFonts w:ascii="Times New Roman" w:hAnsi="Times New Roman" w:cs="Times New Roman"/>
                            </w:rPr>
                          </w:pPr>
                          <w:r w:rsidRPr="009B5CAC">
                            <w:rPr>
                              <w:rFonts w:ascii="Times New Roman" w:hAnsi="Times New Roman" w:cs="Times New Roman"/>
                            </w:rPr>
                            <w:t>2</w:t>
                          </w:r>
                        </w:p>
                      </w:txbxContent>
                    </v:textbox>
                  </v:shape>
                  <v:shape id="Text Box 342" o:spid="_x0000_s1058" type="#_x0000_t202" style="position:absolute;left:9536;top:6075;width:2286;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" filled="f" stroked="f" strokeweight=".5pt">
                    <v:textbox>
                      <w:txbxContent>
                        <w:p w14:paraId="3D338324"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4</w:t>
                          </w:r>
                        </w:p>
                      </w:txbxContent>
                    </v:textbox>
                  </v:shape>
                  <v:shape id="Text Box 343" o:spid="_x0000_s1059" type="#_x0000_t202" style="position:absolute;left:9610;top:11087;width:215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76E5B8C8"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5</w:t>
                          </w:r>
                        </w:p>
                      </w:txbxContent>
                    </v:textbox>
                  </v:shape>
                  <v:shape id="Text Box 345" o:spid="_x0000_s1060" type="#_x0000_t202" style="position:absolute;left:26293;top:13922;width:240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17284A27" w14:textId="77777777" w:rsidR="002F6C3D" w:rsidRPr="009B5CAC" w:rsidRDefault="002F6C3D" w:rsidP="00940334">
                          <w:pPr>
                            <w:rPr>
                              <w:rFonts w:ascii="Times New Roman" w:hAnsi="Times New Roman" w:cs="Times New Roman"/>
                            </w:rPr>
                          </w:pPr>
                          <w:r w:rsidRPr="009B5CAC">
                            <w:rPr>
                              <w:rFonts w:ascii="Times New Roman" w:hAnsi="Times New Roman" w:cs="Times New Roman"/>
                            </w:rPr>
                            <w:t>3</w:t>
                          </w:r>
                        </w:p>
                      </w:txbxContent>
                    </v:textbox>
                  </v:shape>
                </v:group>
                <v:shape id="Straight Arrow Connector 346" o:spid="_x0000_s1061" type="#_x0000_t32" style="position:absolute;left:20105;top:26376;width:34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" strokecolor="white [3212]" strokeweight="1pt">
                  <v:stroke endarrow="open"/>
                </v:shape>
                <v:shape id="Straight Arrow Connector 348" o:spid="_x0000_s1062" type="#_x0000_t32" style="position:absolute;left:17760;top:19225;width:1465;height:2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" strokecolor="white [3212]" strokeweight="1pt">
                  <v:stroke endarrow="open"/>
                </v:shape>
                <v:shape id="Straight Arrow Connector 349" o:spid="_x0000_s1063" type="#_x0000_t32" style="position:absolute;left:11254;top:6858;width:2369;height: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" strokecolor="white [3212]" strokeweight="1pt">
                  <v:stroke endarrow="open"/>
                </v:shape>
                <v:shape id="Straight Arrow Connector 351" o:spid="_x0000_s1064" type="#_x0000_t32" style="position:absolute;left:10961;top:11312;width:310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" strokecolor="white [3212]" strokeweight="1pt">
                  <v:stroke endarrow="open"/>
                </v:shape>
                <v:shape id="Straight Arrow Connector 961330688" o:spid="_x0000_s1065" type="#_x0000_t32" style="position:absolute;left:26318;top:9730;width:0;height:33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" strokecolor="white [3212]" strokeweight="1pt">
                  <v:stroke endarrow="open"/>
                </v:shape>
                <w10:anchorlock/>
              </v:group>
            </w:pict>
          </mc:Fallback>
        </mc:AlternateContent>
      </w:r>
    </w:p>
    <w:p w14:paraId="04B481DB" w14:textId="354CC2CC" w:rsidR="00836DB2" w:rsidRPr="002F6C3D" w:rsidRDefault="00383FAF" w:rsidP="002F6C3D">
      <w:pPr>
        <w:spacing w:after="0" w:line="240" w:lineRule="auto"/>
        <w:jc w:val="center"/>
        <w:rPr>
          <w:rFonts w:ascii="Times New Roman" w:hAnsi="Times New Roman" w:cs="Times New Roman"/>
          <w:i/>
          <w:iCs/>
          <w:sz w:val="20"/>
          <w:szCs w:val="20"/>
        </w:rPr>
      </w:pPr>
      <w:r w:rsidRPr="002F6C3D">
        <w:rPr>
          <w:rFonts w:ascii="Times New Roman" w:hAnsi="Times New Roman" w:cs="Times New Roman"/>
          <w:sz w:val="20"/>
          <w:szCs w:val="20"/>
        </w:rPr>
        <w:t xml:space="preserve">Figure </w:t>
      </w:r>
      <w:r w:rsidR="00E0169E" w:rsidRPr="002F6C3D">
        <w:rPr>
          <w:rFonts w:ascii="Times New Roman" w:hAnsi="Times New Roman" w:cs="Times New Roman"/>
          <w:sz w:val="20"/>
          <w:szCs w:val="20"/>
        </w:rPr>
        <w:t>2</w:t>
      </w:r>
      <w:r w:rsidRPr="002F6C3D">
        <w:rPr>
          <w:rFonts w:ascii="Times New Roman" w:hAnsi="Times New Roman" w:cs="Times New Roman"/>
          <w:sz w:val="20"/>
          <w:szCs w:val="20"/>
        </w:rPr>
        <w:t xml:space="preserve">. Experimental evaporative cooling apparatus with thermocouple locations indicated with </w:t>
      </w:r>
      <w:r w:rsidR="00AD083A" w:rsidRPr="002F6C3D">
        <w:rPr>
          <w:rFonts w:ascii="Times New Roman" w:hAnsi="Times New Roman" w:cs="Times New Roman"/>
          <w:sz w:val="20"/>
          <w:szCs w:val="20"/>
        </w:rPr>
        <w:t>numbers</w:t>
      </w:r>
      <w:r w:rsidR="009D1754" w:rsidRPr="002F6C3D">
        <w:rPr>
          <w:rFonts w:ascii="Times New Roman" w:hAnsi="Times New Roman" w:cs="Times New Roman"/>
          <w:sz w:val="20"/>
          <w:szCs w:val="20"/>
        </w:rPr>
        <w:t xml:space="preserve"> 1-5</w:t>
      </w:r>
      <w:r w:rsidRPr="002F6C3D">
        <w:rPr>
          <w:rFonts w:ascii="Times New Roman" w:hAnsi="Times New Roman" w:cs="Times New Roman"/>
          <w:sz w:val="20"/>
          <w:szCs w:val="20"/>
        </w:rPr>
        <w:t xml:space="preserve"> (A), close-up of expanded aluminum </w:t>
      </w:r>
      <w:r w:rsidR="007153AA" w:rsidRPr="002F6C3D">
        <w:rPr>
          <w:rFonts w:ascii="Times New Roman" w:hAnsi="Times New Roman" w:cs="Times New Roman"/>
          <w:sz w:val="20"/>
          <w:szCs w:val="20"/>
        </w:rPr>
        <w:t>evaporative cooling medi</w:t>
      </w:r>
      <w:r w:rsidR="007C3222" w:rsidRPr="002F6C3D">
        <w:rPr>
          <w:rFonts w:ascii="Times New Roman" w:hAnsi="Times New Roman" w:cs="Times New Roman"/>
          <w:sz w:val="20"/>
          <w:szCs w:val="20"/>
        </w:rPr>
        <w:t>um</w:t>
      </w:r>
      <w:r w:rsidR="007153AA" w:rsidRPr="002F6C3D">
        <w:rPr>
          <w:rFonts w:ascii="Times New Roman" w:hAnsi="Times New Roman" w:cs="Times New Roman"/>
          <w:sz w:val="20"/>
          <w:szCs w:val="20"/>
        </w:rPr>
        <w:t xml:space="preserve"> (B</w:t>
      </w:r>
      <w:r w:rsidRPr="002F6C3D">
        <w:rPr>
          <w:rFonts w:ascii="Times New Roman" w:hAnsi="Times New Roman" w:cs="Times New Roman"/>
          <w:sz w:val="20"/>
          <w:szCs w:val="20"/>
        </w:rPr>
        <w:t>)</w:t>
      </w:r>
      <w:r w:rsidR="007153AA" w:rsidRPr="002F6C3D">
        <w:rPr>
          <w:rFonts w:ascii="Times New Roman" w:hAnsi="Times New Roman" w:cs="Times New Roman"/>
          <w:sz w:val="20"/>
          <w:szCs w:val="20"/>
        </w:rPr>
        <w:t>,</w:t>
      </w:r>
      <w:r w:rsidRPr="002F6C3D">
        <w:rPr>
          <w:rFonts w:ascii="Times New Roman" w:hAnsi="Times New Roman" w:cs="Times New Roman"/>
          <w:sz w:val="20"/>
          <w:szCs w:val="20"/>
        </w:rPr>
        <w:t xml:space="preserve"> and 12 V fan </w:t>
      </w:r>
      <w:r w:rsidR="007153AA" w:rsidRPr="002F6C3D">
        <w:rPr>
          <w:rFonts w:ascii="Times New Roman" w:hAnsi="Times New Roman" w:cs="Times New Roman"/>
          <w:sz w:val="20"/>
          <w:szCs w:val="20"/>
        </w:rPr>
        <w:t>used to provide air flow (C)</w:t>
      </w:r>
      <w:r w:rsidR="0059379D" w:rsidRPr="002F6C3D">
        <w:rPr>
          <w:rFonts w:ascii="Times New Roman" w:hAnsi="Times New Roman" w:cs="Times New Roman"/>
          <w:sz w:val="20"/>
          <w:szCs w:val="20"/>
        </w:rPr>
        <w:t>.</w:t>
      </w:r>
    </w:p>
    <w:p w14:paraId="1BE651DA" w14:textId="77777777" w:rsidR="00836DB2" w:rsidRDefault="00836DB2" w:rsidP="00FC231F">
      <w:pPr>
        <w:spacing w:after="0" w:line="240" w:lineRule="auto"/>
        <w:rPr>
          <w:rFonts w:ascii="Times New Roman" w:hAnsi="Times New Roman" w:cs="Times New Roman"/>
          <w:i/>
          <w:iCs/>
          <w:sz w:val="20"/>
          <w:szCs w:val="20"/>
        </w:rPr>
      </w:pPr>
    </w:p>
    <w:p w14:paraId="675EAA0F" w14:textId="5CD9EAAB" w:rsidR="00B37A8E" w:rsidRPr="00A80DDF" w:rsidRDefault="00836DB2" w:rsidP="00183732">
      <w:pPr>
        <w:spacing w:after="0" w:line="240" w:lineRule="auto"/>
        <w:rPr>
          <w:rFonts w:ascii="Times New Roman" w:hAnsi="Times New Roman" w:cs="Times New Roman"/>
          <w:b/>
          <w:iCs/>
          <w:sz w:val="20"/>
          <w:szCs w:val="20"/>
        </w:rPr>
      </w:pPr>
      <w:r w:rsidRPr="5A109363">
        <w:rPr>
          <w:rFonts w:ascii="Times New Roman" w:hAnsi="Times New Roman" w:cs="Times New Roman"/>
          <w:sz w:val="20"/>
          <w:szCs w:val="20"/>
        </w:rPr>
        <w:t>Temperatures were recorded every second with calibrated type K thermocouples and a Huato S220-T8 8-channel data logger at five numbere</w:t>
      </w:r>
      <w:r w:rsidR="00F70625" w:rsidRPr="5A109363">
        <w:rPr>
          <w:rFonts w:ascii="Times New Roman" w:hAnsi="Times New Roman" w:cs="Times New Roman"/>
          <w:sz w:val="20"/>
          <w:szCs w:val="20"/>
        </w:rPr>
        <w:t xml:space="preserve">d locations labeled in Figure </w:t>
      </w:r>
      <w:r w:rsidRPr="5A109363">
        <w:rPr>
          <w:rFonts w:ascii="Times New Roman" w:hAnsi="Times New Roman" w:cs="Times New Roman"/>
          <w:sz w:val="20"/>
          <w:szCs w:val="20"/>
        </w:rPr>
        <w:t>2A: in the reservoir beaker (1), in the water at the bottom of the frame (2), approximately 2.5 cm from the fan inlet (3), and 0.64 cm from the medium outlet 2.54 cm from the top and 2.54 cm from the bottom (4 and 5).</w:t>
      </w:r>
    </w:p>
    <w:p w14:paraId="6BB21A8F" w14:textId="39BF4A40" w:rsidR="5A109363" w:rsidRDefault="5A109363" w:rsidP="5A109363">
      <w:pPr>
        <w:spacing w:after="0" w:line="240" w:lineRule="auto"/>
        <w:rPr>
          <w:rFonts w:ascii="Times New Roman" w:hAnsi="Times New Roman" w:cs="Times New Roman"/>
          <w:i/>
          <w:iCs/>
          <w:sz w:val="20"/>
          <w:szCs w:val="20"/>
        </w:rPr>
      </w:pPr>
    </w:p>
    <w:p w14:paraId="78093CE8" w14:textId="2F8377D5" w:rsidR="00183732" w:rsidRPr="005F3967" w:rsidRDefault="00183732" w:rsidP="6CB9648A">
      <w:pPr>
        <w:spacing w:after="0" w:line="240" w:lineRule="auto"/>
        <w:rPr>
          <w:rFonts w:ascii="Times New Roman" w:eastAsiaTheme="minorEastAsia" w:hAnsi="Times New Roman" w:cs="Times New Roman"/>
          <w:sz w:val="20"/>
          <w:szCs w:val="20"/>
          <w:highlight w:val="yellow"/>
        </w:rPr>
      </w:pPr>
      <w:r w:rsidRPr="6CB9648A">
        <w:rPr>
          <w:rFonts w:ascii="Times New Roman" w:hAnsi="Times New Roman" w:cs="Times New Roman"/>
          <w:i/>
          <w:iCs/>
          <w:sz w:val="20"/>
          <w:szCs w:val="20"/>
        </w:rPr>
        <w:t>3.</w:t>
      </w:r>
      <w:r w:rsidR="00970E90">
        <w:rPr>
          <w:rFonts w:ascii="Times New Roman" w:hAnsi="Times New Roman" w:cs="Times New Roman"/>
          <w:i/>
          <w:iCs/>
          <w:sz w:val="20"/>
          <w:szCs w:val="20"/>
        </w:rPr>
        <w:t>2</w:t>
      </w:r>
      <w:r w:rsidRPr="6CB9648A">
        <w:rPr>
          <w:rFonts w:ascii="Times New Roman" w:hAnsi="Times New Roman" w:cs="Times New Roman"/>
          <w:i/>
          <w:iCs/>
          <w:sz w:val="20"/>
          <w:szCs w:val="20"/>
        </w:rPr>
        <w:t xml:space="preserve"> Evaluation of </w:t>
      </w:r>
      <w:r w:rsidR="00970E90">
        <w:rPr>
          <w:rFonts w:ascii="Times New Roman" w:hAnsi="Times New Roman" w:cs="Times New Roman"/>
          <w:i/>
          <w:iCs/>
          <w:sz w:val="20"/>
          <w:szCs w:val="20"/>
        </w:rPr>
        <w:t>a</w:t>
      </w:r>
      <w:r w:rsidRPr="6CB9648A">
        <w:rPr>
          <w:rFonts w:ascii="Times New Roman" w:hAnsi="Times New Roman" w:cs="Times New Roman"/>
          <w:i/>
          <w:iCs/>
          <w:sz w:val="20"/>
          <w:szCs w:val="20"/>
        </w:rPr>
        <w:t>ir-side performance and impact of water flow rate and air velocity</w:t>
      </w:r>
    </w:p>
    <w:p w14:paraId="5BFFF6BC" w14:textId="5886BCC9" w:rsidR="00836DB2" w:rsidRPr="00836DB2" w:rsidRDefault="00836DB2" w:rsidP="00836DB2">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 xml:space="preserve">To determine the effect of water flow rate and air velocity on the air-side efficiency, the cooler was operated in recycle mode with 900 mL of water until the water temperature reached a steady-state minimum near the wet-bulb </w:t>
      </w:r>
      <w:r w:rsidRPr="5A109363">
        <w:rPr>
          <w:rFonts w:ascii="Times New Roman" w:hAnsi="Times New Roman" w:cs="Times New Roman"/>
          <w:sz w:val="20"/>
          <w:szCs w:val="20"/>
        </w:rPr>
        <w:lastRenderedPageBreak/>
        <w:t>temperature. The superficial velocity measured at the packing outlet was varied from 0.14-1.6 m/s with a constant water flow rate of 24.7 mL/s then the water flow rate was varied from 12.5-31.8 mL/s with a constant air velocity of 0.7 m/s. The inlet air temperature and ambient relative humidity varied from 21.2-21.7 ⁰C and 25.9-27.9%, respectively, for trials with varying air velocity, and 21.3-21.7 ⁰</w:t>
      </w:r>
      <w:commentRangeStart w:id="24"/>
      <w:ins w:id="25" w:author="Bernie Van Wie" w:date="2022-05-24T20:44:00Z">
        <w:r w:rsidR="007C427C">
          <w:rPr>
            <w:rFonts w:ascii="Times New Roman" w:hAnsi="Times New Roman" w:cs="Times New Roman"/>
            <w:sz w:val="20"/>
            <w:szCs w:val="20"/>
          </w:rPr>
          <w:sym w:font="Symbol" w:char="F0B0"/>
        </w:r>
        <w:commentRangeEnd w:id="24"/>
        <w:r w:rsidR="007C427C">
          <w:rPr>
            <w:rStyle w:val="CommentReference"/>
          </w:rPr>
          <w:commentReference w:id="24"/>
        </w:r>
      </w:ins>
      <w:r w:rsidRPr="5A109363">
        <w:rPr>
          <w:rFonts w:ascii="Times New Roman" w:hAnsi="Times New Roman" w:cs="Times New Roman"/>
          <w:sz w:val="20"/>
          <w:szCs w:val="20"/>
        </w:rPr>
        <w:t>C and 17.7-19.3% for trials with varying water flow rate. Temperatures were recorded for each voltage at the five locations detailed in Section 3.1 for five minutes with three experimental replicates.</w:t>
      </w:r>
    </w:p>
    <w:p w14:paraId="1ABF616C" w14:textId="7C509D1D" w:rsidR="6CB9648A" w:rsidRDefault="6CB9648A" w:rsidP="6CB9648A">
      <w:pPr>
        <w:spacing w:after="0" w:line="240" w:lineRule="auto"/>
        <w:rPr>
          <w:rFonts w:ascii="Times New Roman" w:hAnsi="Times New Roman" w:cs="Times New Roman"/>
          <w:i/>
          <w:iCs/>
          <w:sz w:val="20"/>
          <w:szCs w:val="20"/>
        </w:rPr>
      </w:pPr>
    </w:p>
    <w:p w14:paraId="2B1E09F6" w14:textId="33C7DEA8" w:rsidR="00A20644" w:rsidRPr="005F3967" w:rsidRDefault="00276551" w:rsidP="5A109363">
      <w:pPr>
        <w:spacing w:after="0" w:line="240" w:lineRule="auto"/>
        <w:rPr>
          <w:rFonts w:ascii="Times New Roman" w:hAnsi="Times New Roman" w:cs="Times New Roman"/>
          <w:i/>
          <w:iCs/>
          <w:sz w:val="20"/>
          <w:szCs w:val="20"/>
        </w:rPr>
      </w:pPr>
      <w:r w:rsidRPr="5A109363">
        <w:rPr>
          <w:rFonts w:ascii="Times New Roman" w:hAnsi="Times New Roman" w:cs="Times New Roman"/>
          <w:i/>
          <w:iCs/>
          <w:sz w:val="20"/>
          <w:szCs w:val="20"/>
        </w:rPr>
        <w:t>3.</w:t>
      </w:r>
      <w:r w:rsidR="00970E90" w:rsidRPr="5A109363">
        <w:rPr>
          <w:rFonts w:ascii="Times New Roman" w:hAnsi="Times New Roman" w:cs="Times New Roman"/>
          <w:i/>
          <w:iCs/>
          <w:sz w:val="20"/>
          <w:szCs w:val="20"/>
        </w:rPr>
        <w:t>3</w:t>
      </w:r>
      <w:r w:rsidR="00FC231F" w:rsidRPr="5A109363">
        <w:rPr>
          <w:rFonts w:ascii="Times New Roman" w:hAnsi="Times New Roman" w:cs="Times New Roman"/>
          <w:i/>
          <w:iCs/>
          <w:sz w:val="20"/>
          <w:szCs w:val="20"/>
        </w:rPr>
        <w:t xml:space="preserve"> Evaluation of</w:t>
      </w:r>
      <w:r w:rsidR="00331A6F" w:rsidRPr="5A109363">
        <w:rPr>
          <w:rFonts w:ascii="Times New Roman" w:hAnsi="Times New Roman" w:cs="Times New Roman"/>
          <w:i/>
          <w:iCs/>
          <w:sz w:val="20"/>
          <w:szCs w:val="20"/>
        </w:rPr>
        <w:t xml:space="preserve"> impact of water flow rate, air velocity</w:t>
      </w:r>
      <w:r w:rsidR="00FC231F" w:rsidRPr="5A109363">
        <w:rPr>
          <w:rFonts w:ascii="Times New Roman" w:hAnsi="Times New Roman" w:cs="Times New Roman"/>
          <w:i/>
          <w:iCs/>
          <w:sz w:val="20"/>
          <w:szCs w:val="20"/>
        </w:rPr>
        <w:t xml:space="preserve">, and </w:t>
      </w:r>
      <w:r w:rsidR="00331A6F" w:rsidRPr="5A109363">
        <w:rPr>
          <w:rFonts w:ascii="Times New Roman" w:hAnsi="Times New Roman" w:cs="Times New Roman"/>
          <w:i/>
          <w:iCs/>
          <w:sz w:val="20"/>
          <w:szCs w:val="20"/>
        </w:rPr>
        <w:t>i</w:t>
      </w:r>
      <w:r w:rsidR="00FC231F" w:rsidRPr="5A109363">
        <w:rPr>
          <w:rFonts w:ascii="Times New Roman" w:hAnsi="Times New Roman" w:cs="Times New Roman"/>
          <w:i/>
          <w:iCs/>
          <w:sz w:val="20"/>
          <w:szCs w:val="20"/>
        </w:rPr>
        <w:t xml:space="preserve">nitial </w:t>
      </w:r>
      <w:r w:rsidR="00331A6F" w:rsidRPr="5A109363">
        <w:rPr>
          <w:rFonts w:ascii="Times New Roman" w:hAnsi="Times New Roman" w:cs="Times New Roman"/>
          <w:i/>
          <w:iCs/>
          <w:sz w:val="20"/>
          <w:szCs w:val="20"/>
        </w:rPr>
        <w:t>w</w:t>
      </w:r>
      <w:r w:rsidR="00FC231F" w:rsidRPr="5A109363">
        <w:rPr>
          <w:rFonts w:ascii="Times New Roman" w:hAnsi="Times New Roman" w:cs="Times New Roman"/>
          <w:i/>
          <w:iCs/>
          <w:sz w:val="20"/>
          <w:szCs w:val="20"/>
        </w:rPr>
        <w:t xml:space="preserve">ater </w:t>
      </w:r>
      <w:r w:rsidR="00331A6F" w:rsidRPr="5A109363">
        <w:rPr>
          <w:rFonts w:ascii="Times New Roman" w:hAnsi="Times New Roman" w:cs="Times New Roman"/>
          <w:i/>
          <w:iCs/>
          <w:sz w:val="20"/>
          <w:szCs w:val="20"/>
        </w:rPr>
        <w:t>t</w:t>
      </w:r>
      <w:r w:rsidR="00FC231F" w:rsidRPr="5A109363">
        <w:rPr>
          <w:rFonts w:ascii="Times New Roman" w:hAnsi="Times New Roman" w:cs="Times New Roman"/>
          <w:i/>
          <w:iCs/>
          <w:sz w:val="20"/>
          <w:szCs w:val="20"/>
        </w:rPr>
        <w:t xml:space="preserve">emperature on </w:t>
      </w:r>
      <w:r w:rsidR="00331A6F" w:rsidRPr="5A109363">
        <w:rPr>
          <w:rFonts w:ascii="Times New Roman" w:hAnsi="Times New Roman" w:cs="Times New Roman"/>
          <w:i/>
          <w:iCs/>
          <w:sz w:val="20"/>
          <w:szCs w:val="20"/>
        </w:rPr>
        <w:t>c</w:t>
      </w:r>
      <w:r w:rsidR="00FC231F" w:rsidRPr="5A109363">
        <w:rPr>
          <w:rFonts w:ascii="Times New Roman" w:hAnsi="Times New Roman" w:cs="Times New Roman"/>
          <w:i/>
          <w:iCs/>
          <w:sz w:val="20"/>
          <w:szCs w:val="20"/>
        </w:rPr>
        <w:t xml:space="preserve">ooler </w:t>
      </w:r>
      <w:r w:rsidR="00331A6F" w:rsidRPr="5A109363">
        <w:rPr>
          <w:rFonts w:ascii="Times New Roman" w:hAnsi="Times New Roman" w:cs="Times New Roman"/>
          <w:i/>
          <w:iCs/>
          <w:sz w:val="20"/>
          <w:szCs w:val="20"/>
        </w:rPr>
        <w:t>p</w:t>
      </w:r>
      <w:r w:rsidR="00FC231F" w:rsidRPr="5A109363">
        <w:rPr>
          <w:rFonts w:ascii="Times New Roman" w:hAnsi="Times New Roman" w:cs="Times New Roman"/>
          <w:i/>
          <w:iCs/>
          <w:sz w:val="20"/>
          <w:szCs w:val="20"/>
        </w:rPr>
        <w:t>erformance</w:t>
      </w:r>
    </w:p>
    <w:p w14:paraId="6B6AD83B" w14:textId="77777777" w:rsidR="00836DB2" w:rsidRPr="00836DB2" w:rsidRDefault="00836DB2" w:rsidP="00836DB2">
      <w:pPr>
        <w:spacing w:after="0" w:line="240" w:lineRule="auto"/>
        <w:rPr>
          <w:rFonts w:ascii="Times New Roman" w:hAnsi="Times New Roman" w:cs="Times New Roman"/>
          <w:sz w:val="20"/>
          <w:szCs w:val="20"/>
        </w:rPr>
      </w:pPr>
      <w:r w:rsidRPr="00836DB2">
        <w:rPr>
          <w:rFonts w:ascii="Times New Roman" w:hAnsi="Times New Roman" w:cs="Times New Roman"/>
          <w:sz w:val="20"/>
          <w:szCs w:val="20"/>
        </w:rPr>
        <w:t xml:space="preserve">To determine the impact of water flow rate, air velocity, and initial water temperature on the water-side performance, a three factor, five level circumscribed central composite fractional factorial design with experimental conditions and coded factorial design values shown in Table 1 was completed. </w:t>
      </w:r>
    </w:p>
    <w:p w14:paraId="430CF694" w14:textId="77777777" w:rsidR="00940334" w:rsidRDefault="00940334" w:rsidP="001325BB">
      <w:pPr>
        <w:spacing w:after="0" w:line="240" w:lineRule="auto"/>
        <w:rPr>
          <w:rFonts w:ascii="Times New Roman" w:hAnsi="Times New Roman" w:cs="Times New Roman"/>
          <w:sz w:val="20"/>
          <w:szCs w:val="20"/>
        </w:rPr>
      </w:pPr>
    </w:p>
    <w:p w14:paraId="401F3AF7" w14:textId="77777777" w:rsidR="007125EC" w:rsidRDefault="007125EC" w:rsidP="001325BB">
      <w:pPr>
        <w:spacing w:after="0" w:line="240" w:lineRule="auto"/>
        <w:rPr>
          <w:rFonts w:ascii="Times New Roman" w:hAnsi="Times New Roman" w:cs="Times New Roman"/>
          <w:sz w:val="20"/>
          <w:szCs w:val="20"/>
        </w:rPr>
      </w:pPr>
      <w:r w:rsidRPr="00A80DDF">
        <w:rPr>
          <w:rFonts w:ascii="Times New Roman" w:hAnsi="Times New Roman" w:cs="Times New Roman"/>
          <w:b/>
          <w:sz w:val="20"/>
          <w:szCs w:val="20"/>
        </w:rPr>
        <w:t>Table 1.</w:t>
      </w:r>
      <w:r>
        <w:rPr>
          <w:rFonts w:ascii="Times New Roman" w:hAnsi="Times New Roman" w:cs="Times New Roman"/>
          <w:sz w:val="20"/>
          <w:szCs w:val="20"/>
        </w:rPr>
        <w:t xml:space="preserve"> Experimental conditions for fractional factorial design runs</w:t>
      </w:r>
    </w:p>
    <w:tbl>
      <w:tblPr>
        <w:tblStyle w:val="TableGrid"/>
        <w:tblW w:w="0" w:type="auto"/>
        <w:jc w:val="center"/>
        <w:tblCellMar>
          <w:left w:w="29" w:type="dxa"/>
          <w:right w:w="29" w:type="dxa"/>
        </w:tblCellMar>
        <w:tblLook w:val="04A0" w:firstRow="1" w:lastRow="0" w:firstColumn="1" w:lastColumn="0" w:noHBand="0" w:noVBand="1"/>
      </w:tblPr>
      <w:tblGrid>
        <w:gridCol w:w="1303"/>
        <w:gridCol w:w="1367"/>
        <w:gridCol w:w="1325"/>
        <w:gridCol w:w="1325"/>
        <w:gridCol w:w="1319"/>
        <w:gridCol w:w="1333"/>
        <w:gridCol w:w="1378"/>
      </w:tblGrid>
      <w:tr w:rsidR="006058EC" w14:paraId="3ECA16E6" w14:textId="77777777" w:rsidTr="00940334">
        <w:trPr>
          <w:trHeight w:val="449"/>
          <w:jc w:val="center"/>
        </w:trPr>
        <w:tc>
          <w:tcPr>
            <w:tcW w:w="1440" w:type="dxa"/>
          </w:tcPr>
          <w:p w14:paraId="0925F9FD" w14:textId="167D8D25"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Exp</w:t>
            </w:r>
            <w:r w:rsidR="00BB5DA0">
              <w:rPr>
                <w:rFonts w:ascii="Times New Roman" w:hAnsi="Times New Roman" w:cs="Times New Roman"/>
                <w:sz w:val="20"/>
                <w:szCs w:val="20"/>
              </w:rPr>
              <w:t>t</w:t>
            </w:r>
            <w:r w:rsidR="00D64C2E">
              <w:rPr>
                <w:rFonts w:ascii="Times New Roman" w:hAnsi="Times New Roman" w:cs="Times New Roman"/>
                <w:sz w:val="20"/>
                <w:szCs w:val="20"/>
              </w:rPr>
              <w:t>.</w:t>
            </w:r>
          </w:p>
        </w:tc>
        <w:tc>
          <w:tcPr>
            <w:tcW w:w="1440" w:type="dxa"/>
          </w:tcPr>
          <w:p w14:paraId="10F413BD" w14:textId="6A3983F8" w:rsidR="006058EC" w:rsidRPr="001D599E" w:rsidRDefault="00F427CE" w:rsidP="006058EC">
            <w:pPr>
              <w:jc w:val="center"/>
              <w:rPr>
                <w:rFonts w:ascii="Times New Roman" w:hAnsi="Times New Roman" w:cs="Times New Roman"/>
                <w:sz w:val="20"/>
                <w:szCs w:val="20"/>
              </w:rPr>
            </w:pPr>
            <w:r>
              <w:rPr>
                <w:rFonts w:ascii="Times New Roman" w:hAnsi="Times New Roman" w:cs="Times New Roman"/>
                <w:sz w:val="20"/>
                <w:szCs w:val="20"/>
              </w:rPr>
              <w:t xml:space="preserve">Respective </w:t>
            </w:r>
            <w:r w:rsidR="0003471E">
              <w:rPr>
                <w:rFonts w:ascii="Times New Roman" w:hAnsi="Times New Roman" w:cs="Times New Roman"/>
                <w:sz w:val="20"/>
                <w:szCs w:val="20"/>
              </w:rPr>
              <w:t>scaled</w:t>
            </w:r>
            <w:r w:rsidR="006058EC">
              <w:rPr>
                <w:rFonts w:ascii="Times New Roman" w:hAnsi="Times New Roman" w:cs="Times New Roman"/>
                <w:sz w:val="20"/>
                <w:szCs w:val="20"/>
              </w:rPr>
              <w:t xml:space="preserve"> </w:t>
            </w:r>
            <w:r w:rsidR="00BB5DA0">
              <w:rPr>
                <w:rFonts w:ascii="Times New Roman" w:hAnsi="Times New Roman" w:cs="Times New Roman"/>
                <w:sz w:val="20"/>
                <w:szCs w:val="20"/>
              </w:rPr>
              <w:t>v</w:t>
            </w:r>
            <w:r w:rsidR="006058EC">
              <w:rPr>
                <w:rFonts w:ascii="Times New Roman" w:hAnsi="Times New Roman" w:cs="Times New Roman"/>
                <w:sz w:val="20"/>
                <w:szCs w:val="20"/>
              </w:rPr>
              <w:t>alues</w:t>
            </w:r>
          </w:p>
        </w:tc>
        <w:tc>
          <w:tcPr>
            <w:tcW w:w="1440" w:type="dxa"/>
          </w:tcPr>
          <w:p w14:paraId="7EA5EF4E" w14:textId="5E204FF3" w:rsidR="006058EC" w:rsidRPr="001D599E" w:rsidRDefault="006058EC" w:rsidP="007125EC">
            <w:pPr>
              <w:jc w:val="center"/>
              <w:rPr>
                <w:rFonts w:ascii="Times New Roman" w:hAnsi="Times New Roman" w:cs="Times New Roman"/>
                <w:sz w:val="20"/>
                <w:szCs w:val="20"/>
              </w:rPr>
            </w:pPr>
            <w:r>
              <w:rPr>
                <w:rFonts w:ascii="Times New Roman" w:hAnsi="Times New Roman" w:cs="Times New Roman"/>
                <w:sz w:val="20"/>
                <w:szCs w:val="20"/>
              </w:rPr>
              <w:t xml:space="preserve">Pump </w:t>
            </w:r>
            <w:r w:rsidR="00D64C2E">
              <w:rPr>
                <w:rFonts w:ascii="Times New Roman" w:hAnsi="Times New Roman" w:cs="Times New Roman"/>
                <w:sz w:val="20"/>
                <w:szCs w:val="20"/>
              </w:rPr>
              <w:t>v</w:t>
            </w:r>
            <w:r>
              <w:rPr>
                <w:rFonts w:ascii="Times New Roman" w:hAnsi="Times New Roman" w:cs="Times New Roman"/>
                <w:sz w:val="20"/>
                <w:szCs w:val="20"/>
              </w:rPr>
              <w:t>oltage [V]</w:t>
            </w:r>
          </w:p>
        </w:tc>
        <w:tc>
          <w:tcPr>
            <w:tcW w:w="1440" w:type="dxa"/>
          </w:tcPr>
          <w:p w14:paraId="54D6B739" w14:textId="77777777" w:rsidR="00DF32E6" w:rsidRDefault="006058EC" w:rsidP="007125EC">
            <w:pPr>
              <w:jc w:val="center"/>
              <w:rPr>
                <w:rFonts w:ascii="Times New Roman" w:hAnsi="Times New Roman" w:cs="Times New Roman"/>
                <w:sz w:val="20"/>
                <w:szCs w:val="20"/>
              </w:rPr>
            </w:pPr>
            <w:r>
              <w:rPr>
                <w:rFonts w:ascii="Times New Roman" w:hAnsi="Times New Roman" w:cs="Times New Roman"/>
                <w:sz w:val="20"/>
                <w:szCs w:val="20"/>
              </w:rPr>
              <w:t xml:space="preserve">Fan </w:t>
            </w:r>
            <w:r w:rsidR="00D64C2E">
              <w:rPr>
                <w:rFonts w:ascii="Times New Roman" w:hAnsi="Times New Roman" w:cs="Times New Roman"/>
                <w:sz w:val="20"/>
                <w:szCs w:val="20"/>
              </w:rPr>
              <w:t>v</w:t>
            </w:r>
            <w:r>
              <w:rPr>
                <w:rFonts w:ascii="Times New Roman" w:hAnsi="Times New Roman" w:cs="Times New Roman"/>
                <w:sz w:val="20"/>
                <w:szCs w:val="20"/>
              </w:rPr>
              <w:t xml:space="preserve">oltage </w:t>
            </w:r>
          </w:p>
          <w:p w14:paraId="3EDA85A3" w14:textId="4C3FDE46" w:rsidR="006058EC" w:rsidRPr="001D599E" w:rsidRDefault="006058EC" w:rsidP="007125EC">
            <w:pPr>
              <w:jc w:val="center"/>
              <w:rPr>
                <w:rFonts w:ascii="Times New Roman" w:hAnsi="Times New Roman" w:cs="Times New Roman"/>
                <w:sz w:val="20"/>
                <w:szCs w:val="20"/>
              </w:rPr>
            </w:pPr>
            <w:r>
              <w:rPr>
                <w:rFonts w:ascii="Times New Roman" w:hAnsi="Times New Roman" w:cs="Times New Roman"/>
                <w:sz w:val="20"/>
                <w:szCs w:val="20"/>
              </w:rPr>
              <w:t>[V]</w:t>
            </w:r>
          </w:p>
        </w:tc>
        <w:tc>
          <w:tcPr>
            <w:tcW w:w="1440" w:type="dxa"/>
          </w:tcPr>
          <w:p w14:paraId="60459342" w14:textId="31E92962" w:rsidR="006058EC" w:rsidRDefault="006058EC" w:rsidP="007125EC">
            <w:pPr>
              <w:jc w:val="center"/>
              <w:rPr>
                <w:rFonts w:ascii="Times New Roman" w:hAnsi="Times New Roman" w:cs="Times New Roman"/>
                <w:sz w:val="20"/>
                <w:szCs w:val="20"/>
              </w:rPr>
            </w:pPr>
            <w:r>
              <w:rPr>
                <w:rFonts w:ascii="Times New Roman" w:hAnsi="Times New Roman" w:cs="Times New Roman"/>
                <w:sz w:val="20"/>
                <w:szCs w:val="20"/>
              </w:rPr>
              <w:t xml:space="preserve">Water </w:t>
            </w:r>
            <w:r w:rsidR="00D64C2E">
              <w:rPr>
                <w:rFonts w:ascii="Times New Roman" w:hAnsi="Times New Roman" w:cs="Times New Roman"/>
                <w:sz w:val="20"/>
                <w:szCs w:val="20"/>
              </w:rPr>
              <w:t>f</w:t>
            </w:r>
            <w:r>
              <w:rPr>
                <w:rFonts w:ascii="Times New Roman" w:hAnsi="Times New Roman" w:cs="Times New Roman"/>
                <w:sz w:val="20"/>
                <w:szCs w:val="20"/>
              </w:rPr>
              <w:t xml:space="preserve">low </w:t>
            </w:r>
            <w:r w:rsidR="00D64C2E">
              <w:rPr>
                <w:rFonts w:ascii="Times New Roman" w:hAnsi="Times New Roman" w:cs="Times New Roman"/>
                <w:sz w:val="20"/>
                <w:szCs w:val="20"/>
              </w:rPr>
              <w:t>r</w:t>
            </w:r>
            <w:r>
              <w:rPr>
                <w:rFonts w:ascii="Times New Roman" w:hAnsi="Times New Roman" w:cs="Times New Roman"/>
                <w:sz w:val="20"/>
                <w:szCs w:val="20"/>
              </w:rPr>
              <w:t>ate [mL/s]</w:t>
            </w:r>
          </w:p>
        </w:tc>
        <w:tc>
          <w:tcPr>
            <w:tcW w:w="1440" w:type="dxa"/>
          </w:tcPr>
          <w:p w14:paraId="682F2B08" w14:textId="3EC540BB" w:rsidR="006058EC" w:rsidRDefault="006058EC" w:rsidP="007125EC">
            <w:pPr>
              <w:jc w:val="center"/>
              <w:rPr>
                <w:rFonts w:ascii="Times New Roman" w:hAnsi="Times New Roman" w:cs="Times New Roman"/>
                <w:sz w:val="20"/>
                <w:szCs w:val="20"/>
              </w:rPr>
            </w:pPr>
            <w:r>
              <w:rPr>
                <w:rFonts w:ascii="Times New Roman" w:hAnsi="Times New Roman" w:cs="Times New Roman"/>
                <w:sz w:val="20"/>
                <w:szCs w:val="20"/>
              </w:rPr>
              <w:t xml:space="preserve">Air </w:t>
            </w:r>
            <w:r w:rsidR="00D64C2E">
              <w:rPr>
                <w:rFonts w:ascii="Times New Roman" w:hAnsi="Times New Roman" w:cs="Times New Roman"/>
                <w:sz w:val="20"/>
                <w:szCs w:val="20"/>
              </w:rPr>
              <w:t>v</w:t>
            </w:r>
            <w:r>
              <w:rPr>
                <w:rFonts w:ascii="Times New Roman" w:hAnsi="Times New Roman" w:cs="Times New Roman"/>
                <w:sz w:val="20"/>
                <w:szCs w:val="20"/>
              </w:rPr>
              <w:t>elocity [m/s]</w:t>
            </w:r>
          </w:p>
        </w:tc>
        <w:tc>
          <w:tcPr>
            <w:tcW w:w="1440" w:type="dxa"/>
          </w:tcPr>
          <w:p w14:paraId="7492CCDC" w14:textId="0DE99E74" w:rsidR="006058EC" w:rsidRDefault="006058EC" w:rsidP="007125EC">
            <w:pPr>
              <w:jc w:val="center"/>
              <w:rPr>
                <w:rFonts w:ascii="Times New Roman" w:hAnsi="Times New Roman" w:cs="Times New Roman"/>
                <w:sz w:val="20"/>
                <w:szCs w:val="20"/>
              </w:rPr>
            </w:pPr>
            <w:r>
              <w:rPr>
                <w:rFonts w:ascii="Times New Roman" w:hAnsi="Times New Roman" w:cs="Times New Roman"/>
                <w:sz w:val="20"/>
                <w:szCs w:val="20"/>
              </w:rPr>
              <w:t xml:space="preserve">Initial </w:t>
            </w:r>
            <w:r w:rsidR="00D64C2E">
              <w:rPr>
                <w:rFonts w:ascii="Times New Roman" w:hAnsi="Times New Roman" w:cs="Times New Roman"/>
                <w:sz w:val="20"/>
                <w:szCs w:val="20"/>
              </w:rPr>
              <w:t>t</w:t>
            </w:r>
            <w:r>
              <w:rPr>
                <w:rFonts w:ascii="Times New Roman" w:hAnsi="Times New Roman" w:cs="Times New Roman"/>
                <w:sz w:val="20"/>
                <w:szCs w:val="20"/>
              </w:rPr>
              <w:t>emperature [</w:t>
            </w:r>
            <w:r w:rsidRPr="002D3565">
              <w:rPr>
                <w:rFonts w:ascii="Times New Roman" w:hAnsi="Times New Roman" w:cs="Times New Roman"/>
                <w:sz w:val="20"/>
                <w:szCs w:val="20"/>
                <w:vertAlign w:val="superscript"/>
              </w:rPr>
              <w:t>○</w:t>
            </w:r>
            <w:r>
              <w:rPr>
                <w:rFonts w:ascii="Times New Roman" w:hAnsi="Times New Roman" w:cs="Times New Roman"/>
                <w:sz w:val="20"/>
                <w:szCs w:val="20"/>
              </w:rPr>
              <w:t>C]</w:t>
            </w:r>
          </w:p>
        </w:tc>
      </w:tr>
      <w:tr w:rsidR="006058EC" w14:paraId="05790E15" w14:textId="77777777" w:rsidTr="00940334">
        <w:trPr>
          <w:trHeight w:val="232"/>
          <w:jc w:val="center"/>
        </w:trPr>
        <w:tc>
          <w:tcPr>
            <w:tcW w:w="1440" w:type="dxa"/>
          </w:tcPr>
          <w:p w14:paraId="69DD3C82"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1</w:t>
            </w:r>
          </w:p>
        </w:tc>
        <w:tc>
          <w:tcPr>
            <w:tcW w:w="1440" w:type="dxa"/>
          </w:tcPr>
          <w:p w14:paraId="676747F4"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(-1,-1, -1) </w:t>
            </w:r>
          </w:p>
        </w:tc>
        <w:tc>
          <w:tcPr>
            <w:tcW w:w="1440" w:type="dxa"/>
            <w:vAlign w:val="bottom"/>
          </w:tcPr>
          <w:p w14:paraId="004037BB"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5.7</w:t>
            </w:r>
          </w:p>
        </w:tc>
        <w:tc>
          <w:tcPr>
            <w:tcW w:w="1440" w:type="dxa"/>
            <w:vAlign w:val="bottom"/>
          </w:tcPr>
          <w:p w14:paraId="3AA6BD7A"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w:t>
            </w:r>
          </w:p>
        </w:tc>
        <w:tc>
          <w:tcPr>
            <w:tcW w:w="1440" w:type="dxa"/>
          </w:tcPr>
          <w:p w14:paraId="29BFC22C"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18.7</w:t>
            </w:r>
          </w:p>
        </w:tc>
        <w:tc>
          <w:tcPr>
            <w:tcW w:w="1440" w:type="dxa"/>
          </w:tcPr>
          <w:p w14:paraId="3C88D379" w14:textId="36C377E8"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0.4</w:t>
            </w:r>
          </w:p>
        </w:tc>
        <w:tc>
          <w:tcPr>
            <w:tcW w:w="1440" w:type="dxa"/>
          </w:tcPr>
          <w:p w14:paraId="6825995A"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37</w:t>
            </w:r>
          </w:p>
        </w:tc>
      </w:tr>
      <w:tr w:rsidR="006058EC" w14:paraId="3EC30E20" w14:textId="77777777" w:rsidTr="00940334">
        <w:trPr>
          <w:trHeight w:val="232"/>
          <w:jc w:val="center"/>
        </w:trPr>
        <w:tc>
          <w:tcPr>
            <w:tcW w:w="1440" w:type="dxa"/>
          </w:tcPr>
          <w:p w14:paraId="101DDCD3"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2</w:t>
            </w:r>
          </w:p>
        </w:tc>
        <w:tc>
          <w:tcPr>
            <w:tcW w:w="1440" w:type="dxa"/>
          </w:tcPr>
          <w:p w14:paraId="64AD5009"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(1,-1,-1))</w:t>
            </w:r>
          </w:p>
        </w:tc>
        <w:tc>
          <w:tcPr>
            <w:tcW w:w="1440" w:type="dxa"/>
            <w:vAlign w:val="bottom"/>
          </w:tcPr>
          <w:p w14:paraId="67E44AC0"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10.3</w:t>
            </w:r>
          </w:p>
        </w:tc>
        <w:tc>
          <w:tcPr>
            <w:tcW w:w="1440" w:type="dxa"/>
            <w:vAlign w:val="bottom"/>
          </w:tcPr>
          <w:p w14:paraId="3C148DA7"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w:t>
            </w:r>
          </w:p>
        </w:tc>
        <w:tc>
          <w:tcPr>
            <w:tcW w:w="1440" w:type="dxa"/>
          </w:tcPr>
          <w:p w14:paraId="7B8B1AB4"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29.1</w:t>
            </w:r>
          </w:p>
        </w:tc>
        <w:tc>
          <w:tcPr>
            <w:tcW w:w="1440" w:type="dxa"/>
          </w:tcPr>
          <w:p w14:paraId="228C5FD5" w14:textId="03DBE15E"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0.4</w:t>
            </w:r>
          </w:p>
        </w:tc>
        <w:tc>
          <w:tcPr>
            <w:tcW w:w="1440" w:type="dxa"/>
          </w:tcPr>
          <w:p w14:paraId="7E452C57"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37</w:t>
            </w:r>
          </w:p>
        </w:tc>
      </w:tr>
      <w:tr w:rsidR="006058EC" w14:paraId="2FF61104" w14:textId="77777777" w:rsidTr="00940334">
        <w:trPr>
          <w:trHeight w:val="232"/>
          <w:jc w:val="center"/>
        </w:trPr>
        <w:tc>
          <w:tcPr>
            <w:tcW w:w="1440" w:type="dxa"/>
          </w:tcPr>
          <w:p w14:paraId="5C01B9AA"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3</w:t>
            </w:r>
          </w:p>
        </w:tc>
        <w:tc>
          <w:tcPr>
            <w:tcW w:w="1440" w:type="dxa"/>
          </w:tcPr>
          <w:p w14:paraId="493C9902"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 1, -1) </w:t>
            </w:r>
          </w:p>
        </w:tc>
        <w:tc>
          <w:tcPr>
            <w:tcW w:w="1440" w:type="dxa"/>
            <w:vAlign w:val="bottom"/>
          </w:tcPr>
          <w:p w14:paraId="34C6AAEF"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5.7</w:t>
            </w:r>
          </w:p>
        </w:tc>
        <w:tc>
          <w:tcPr>
            <w:tcW w:w="1440" w:type="dxa"/>
            <w:vAlign w:val="bottom"/>
          </w:tcPr>
          <w:p w14:paraId="4498580F"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23770AFF"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18.7</w:t>
            </w:r>
          </w:p>
        </w:tc>
        <w:tc>
          <w:tcPr>
            <w:tcW w:w="1440" w:type="dxa"/>
          </w:tcPr>
          <w:p w14:paraId="28EDA06B" w14:textId="25617DB6"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3F300329"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37</w:t>
            </w:r>
          </w:p>
        </w:tc>
      </w:tr>
      <w:tr w:rsidR="006058EC" w14:paraId="1791A9F8" w14:textId="77777777" w:rsidTr="00940334">
        <w:trPr>
          <w:trHeight w:val="232"/>
          <w:jc w:val="center"/>
        </w:trPr>
        <w:tc>
          <w:tcPr>
            <w:tcW w:w="1440" w:type="dxa"/>
          </w:tcPr>
          <w:p w14:paraId="0DF7871F"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4</w:t>
            </w:r>
          </w:p>
        </w:tc>
        <w:tc>
          <w:tcPr>
            <w:tcW w:w="1440" w:type="dxa"/>
          </w:tcPr>
          <w:p w14:paraId="6C075A5E"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 1, -1) </w:t>
            </w:r>
          </w:p>
        </w:tc>
        <w:tc>
          <w:tcPr>
            <w:tcW w:w="1440" w:type="dxa"/>
            <w:vAlign w:val="bottom"/>
          </w:tcPr>
          <w:p w14:paraId="7122CB7F"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10.3</w:t>
            </w:r>
          </w:p>
        </w:tc>
        <w:tc>
          <w:tcPr>
            <w:tcW w:w="1440" w:type="dxa"/>
            <w:vAlign w:val="bottom"/>
          </w:tcPr>
          <w:p w14:paraId="5EE5B102"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2CC48CE5"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29.1</w:t>
            </w:r>
          </w:p>
        </w:tc>
        <w:tc>
          <w:tcPr>
            <w:tcW w:w="1440" w:type="dxa"/>
          </w:tcPr>
          <w:p w14:paraId="0B5DE7A4" w14:textId="28206930"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2C8C25C4"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37</w:t>
            </w:r>
          </w:p>
        </w:tc>
      </w:tr>
      <w:tr w:rsidR="006058EC" w14:paraId="029617A0" w14:textId="77777777" w:rsidTr="00940334">
        <w:trPr>
          <w:trHeight w:val="232"/>
          <w:jc w:val="center"/>
        </w:trPr>
        <w:tc>
          <w:tcPr>
            <w:tcW w:w="1440" w:type="dxa"/>
          </w:tcPr>
          <w:p w14:paraId="4A3259CC"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5</w:t>
            </w:r>
          </w:p>
        </w:tc>
        <w:tc>
          <w:tcPr>
            <w:tcW w:w="1440" w:type="dxa"/>
          </w:tcPr>
          <w:p w14:paraId="08ABC4A0"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 -1, 1) </w:t>
            </w:r>
          </w:p>
        </w:tc>
        <w:tc>
          <w:tcPr>
            <w:tcW w:w="1440" w:type="dxa"/>
            <w:vAlign w:val="bottom"/>
          </w:tcPr>
          <w:p w14:paraId="40A2D59D"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5.7</w:t>
            </w:r>
          </w:p>
        </w:tc>
        <w:tc>
          <w:tcPr>
            <w:tcW w:w="1440" w:type="dxa"/>
            <w:vAlign w:val="bottom"/>
          </w:tcPr>
          <w:p w14:paraId="41E9B74F"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w:t>
            </w:r>
          </w:p>
        </w:tc>
        <w:tc>
          <w:tcPr>
            <w:tcW w:w="1440" w:type="dxa"/>
          </w:tcPr>
          <w:p w14:paraId="3E2A3248"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18.7</w:t>
            </w:r>
          </w:p>
        </w:tc>
        <w:tc>
          <w:tcPr>
            <w:tcW w:w="1440" w:type="dxa"/>
          </w:tcPr>
          <w:p w14:paraId="73D7D32A" w14:textId="7E702782"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0.4</w:t>
            </w:r>
          </w:p>
        </w:tc>
        <w:tc>
          <w:tcPr>
            <w:tcW w:w="1440" w:type="dxa"/>
          </w:tcPr>
          <w:p w14:paraId="39CCD863"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53</w:t>
            </w:r>
          </w:p>
        </w:tc>
      </w:tr>
      <w:tr w:rsidR="006058EC" w14:paraId="4CEDF4ED" w14:textId="77777777" w:rsidTr="00940334">
        <w:trPr>
          <w:trHeight w:val="232"/>
          <w:jc w:val="center"/>
        </w:trPr>
        <w:tc>
          <w:tcPr>
            <w:tcW w:w="1440" w:type="dxa"/>
          </w:tcPr>
          <w:p w14:paraId="5314F771"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6</w:t>
            </w:r>
          </w:p>
        </w:tc>
        <w:tc>
          <w:tcPr>
            <w:tcW w:w="1440" w:type="dxa"/>
          </w:tcPr>
          <w:p w14:paraId="66658B3C"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 -1, 1) </w:t>
            </w:r>
          </w:p>
        </w:tc>
        <w:tc>
          <w:tcPr>
            <w:tcW w:w="1440" w:type="dxa"/>
            <w:vAlign w:val="bottom"/>
          </w:tcPr>
          <w:p w14:paraId="609B5DD4"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10.3</w:t>
            </w:r>
          </w:p>
        </w:tc>
        <w:tc>
          <w:tcPr>
            <w:tcW w:w="1440" w:type="dxa"/>
            <w:vAlign w:val="bottom"/>
          </w:tcPr>
          <w:p w14:paraId="436B7079"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w:t>
            </w:r>
          </w:p>
        </w:tc>
        <w:tc>
          <w:tcPr>
            <w:tcW w:w="1440" w:type="dxa"/>
          </w:tcPr>
          <w:p w14:paraId="0BC69F5D"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29.1</w:t>
            </w:r>
          </w:p>
        </w:tc>
        <w:tc>
          <w:tcPr>
            <w:tcW w:w="1440" w:type="dxa"/>
          </w:tcPr>
          <w:p w14:paraId="5DDC583F" w14:textId="2FA89499"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0.4</w:t>
            </w:r>
          </w:p>
        </w:tc>
        <w:tc>
          <w:tcPr>
            <w:tcW w:w="1440" w:type="dxa"/>
          </w:tcPr>
          <w:p w14:paraId="69326232"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53</w:t>
            </w:r>
          </w:p>
        </w:tc>
      </w:tr>
      <w:tr w:rsidR="006058EC" w14:paraId="0B60D12C" w14:textId="77777777" w:rsidTr="00940334">
        <w:trPr>
          <w:trHeight w:val="232"/>
          <w:jc w:val="center"/>
        </w:trPr>
        <w:tc>
          <w:tcPr>
            <w:tcW w:w="1440" w:type="dxa"/>
          </w:tcPr>
          <w:p w14:paraId="5FD9FCFD"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7</w:t>
            </w:r>
          </w:p>
        </w:tc>
        <w:tc>
          <w:tcPr>
            <w:tcW w:w="1440" w:type="dxa"/>
          </w:tcPr>
          <w:p w14:paraId="48CB6E65"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 1, 1) </w:t>
            </w:r>
          </w:p>
        </w:tc>
        <w:tc>
          <w:tcPr>
            <w:tcW w:w="1440" w:type="dxa"/>
            <w:vAlign w:val="bottom"/>
          </w:tcPr>
          <w:p w14:paraId="3F56F587"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5.7</w:t>
            </w:r>
          </w:p>
        </w:tc>
        <w:tc>
          <w:tcPr>
            <w:tcW w:w="1440" w:type="dxa"/>
            <w:vAlign w:val="bottom"/>
          </w:tcPr>
          <w:p w14:paraId="061617E9"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189FED49"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18.7</w:t>
            </w:r>
          </w:p>
        </w:tc>
        <w:tc>
          <w:tcPr>
            <w:tcW w:w="1440" w:type="dxa"/>
          </w:tcPr>
          <w:p w14:paraId="4A5EC05E" w14:textId="71597A7C"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3006AE7D"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53</w:t>
            </w:r>
          </w:p>
        </w:tc>
      </w:tr>
      <w:tr w:rsidR="006058EC" w14:paraId="1D99EB99" w14:textId="77777777" w:rsidTr="00940334">
        <w:trPr>
          <w:trHeight w:val="232"/>
          <w:jc w:val="center"/>
        </w:trPr>
        <w:tc>
          <w:tcPr>
            <w:tcW w:w="1440" w:type="dxa"/>
          </w:tcPr>
          <w:p w14:paraId="1C453DB5"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8</w:t>
            </w:r>
          </w:p>
        </w:tc>
        <w:tc>
          <w:tcPr>
            <w:tcW w:w="1440" w:type="dxa"/>
          </w:tcPr>
          <w:p w14:paraId="275D0F7D"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(1, 1, 1) </w:t>
            </w:r>
          </w:p>
        </w:tc>
        <w:tc>
          <w:tcPr>
            <w:tcW w:w="1440" w:type="dxa"/>
            <w:vAlign w:val="bottom"/>
          </w:tcPr>
          <w:p w14:paraId="3827F3DF"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10.3</w:t>
            </w:r>
          </w:p>
        </w:tc>
        <w:tc>
          <w:tcPr>
            <w:tcW w:w="1440" w:type="dxa"/>
            <w:vAlign w:val="bottom"/>
          </w:tcPr>
          <w:p w14:paraId="6FC37419"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3849C4DD"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29.1</w:t>
            </w:r>
          </w:p>
        </w:tc>
        <w:tc>
          <w:tcPr>
            <w:tcW w:w="1440" w:type="dxa"/>
          </w:tcPr>
          <w:p w14:paraId="01122DC7" w14:textId="10BCDD23"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1.0</w:t>
            </w:r>
          </w:p>
        </w:tc>
        <w:tc>
          <w:tcPr>
            <w:tcW w:w="1440" w:type="dxa"/>
          </w:tcPr>
          <w:p w14:paraId="3172D674"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53</w:t>
            </w:r>
          </w:p>
        </w:tc>
      </w:tr>
      <w:tr w:rsidR="006058EC" w14:paraId="439A057A" w14:textId="77777777" w:rsidTr="00940334">
        <w:trPr>
          <w:trHeight w:val="232"/>
          <w:jc w:val="center"/>
        </w:trPr>
        <w:tc>
          <w:tcPr>
            <w:tcW w:w="1440" w:type="dxa"/>
          </w:tcPr>
          <w:p w14:paraId="34F00830"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9</w:t>
            </w:r>
          </w:p>
        </w:tc>
        <w:tc>
          <w:tcPr>
            <w:tcW w:w="1440" w:type="dxa"/>
          </w:tcPr>
          <w:p w14:paraId="7776F316"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(-1.682, 0, 0) </w:t>
            </w:r>
          </w:p>
        </w:tc>
        <w:tc>
          <w:tcPr>
            <w:tcW w:w="1440" w:type="dxa"/>
            <w:vAlign w:val="bottom"/>
          </w:tcPr>
          <w:p w14:paraId="29588CCA"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4.1</w:t>
            </w:r>
          </w:p>
        </w:tc>
        <w:tc>
          <w:tcPr>
            <w:tcW w:w="1440" w:type="dxa"/>
            <w:vAlign w:val="bottom"/>
          </w:tcPr>
          <w:p w14:paraId="451DF1EE"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7.5</w:t>
            </w:r>
          </w:p>
        </w:tc>
        <w:tc>
          <w:tcPr>
            <w:tcW w:w="1440" w:type="dxa"/>
          </w:tcPr>
          <w:p w14:paraId="28D71B6B"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12.9</w:t>
            </w:r>
          </w:p>
        </w:tc>
        <w:tc>
          <w:tcPr>
            <w:tcW w:w="1440" w:type="dxa"/>
          </w:tcPr>
          <w:p w14:paraId="5F43972F" w14:textId="387C4562"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0.7</w:t>
            </w:r>
          </w:p>
        </w:tc>
        <w:tc>
          <w:tcPr>
            <w:tcW w:w="1440" w:type="dxa"/>
          </w:tcPr>
          <w:p w14:paraId="3F0BD292"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45</w:t>
            </w:r>
          </w:p>
        </w:tc>
      </w:tr>
      <w:tr w:rsidR="006058EC" w14:paraId="1A25DC50" w14:textId="77777777" w:rsidTr="00940334">
        <w:trPr>
          <w:trHeight w:val="232"/>
          <w:jc w:val="center"/>
        </w:trPr>
        <w:tc>
          <w:tcPr>
            <w:tcW w:w="1440" w:type="dxa"/>
          </w:tcPr>
          <w:p w14:paraId="06D0FC61"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10</w:t>
            </w:r>
          </w:p>
        </w:tc>
        <w:tc>
          <w:tcPr>
            <w:tcW w:w="1440" w:type="dxa"/>
          </w:tcPr>
          <w:p w14:paraId="1A6ECDA9"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(1.682, 0, 0) </w:t>
            </w:r>
          </w:p>
        </w:tc>
        <w:tc>
          <w:tcPr>
            <w:tcW w:w="1440" w:type="dxa"/>
            <w:vAlign w:val="bottom"/>
          </w:tcPr>
          <w:p w14:paraId="27D49D9E"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11.9</w:t>
            </w:r>
          </w:p>
        </w:tc>
        <w:tc>
          <w:tcPr>
            <w:tcW w:w="1440" w:type="dxa"/>
            <w:vAlign w:val="bottom"/>
          </w:tcPr>
          <w:p w14:paraId="22AF8C58"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7.5</w:t>
            </w:r>
          </w:p>
        </w:tc>
        <w:tc>
          <w:tcPr>
            <w:tcW w:w="1440" w:type="dxa"/>
          </w:tcPr>
          <w:p w14:paraId="43A7CC8F"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31.7</w:t>
            </w:r>
          </w:p>
        </w:tc>
        <w:tc>
          <w:tcPr>
            <w:tcW w:w="1440" w:type="dxa"/>
          </w:tcPr>
          <w:p w14:paraId="175F5375" w14:textId="127E86E3"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0.7</w:t>
            </w:r>
          </w:p>
        </w:tc>
        <w:tc>
          <w:tcPr>
            <w:tcW w:w="1440" w:type="dxa"/>
          </w:tcPr>
          <w:p w14:paraId="3F116A40"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45</w:t>
            </w:r>
          </w:p>
        </w:tc>
      </w:tr>
      <w:tr w:rsidR="006058EC" w14:paraId="1F3EFF22" w14:textId="77777777" w:rsidTr="00940334">
        <w:trPr>
          <w:trHeight w:val="232"/>
          <w:jc w:val="center"/>
        </w:trPr>
        <w:tc>
          <w:tcPr>
            <w:tcW w:w="1440" w:type="dxa"/>
          </w:tcPr>
          <w:p w14:paraId="3981B258"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11</w:t>
            </w:r>
          </w:p>
        </w:tc>
        <w:tc>
          <w:tcPr>
            <w:tcW w:w="1440" w:type="dxa"/>
          </w:tcPr>
          <w:p w14:paraId="3FA3A62C"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(0, -1.682, 0) </w:t>
            </w:r>
          </w:p>
        </w:tc>
        <w:tc>
          <w:tcPr>
            <w:tcW w:w="1440" w:type="dxa"/>
            <w:vAlign w:val="bottom"/>
          </w:tcPr>
          <w:p w14:paraId="042AB56A"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8</w:t>
            </w:r>
          </w:p>
        </w:tc>
        <w:tc>
          <w:tcPr>
            <w:tcW w:w="1440" w:type="dxa"/>
            <w:vAlign w:val="bottom"/>
          </w:tcPr>
          <w:p w14:paraId="757E454C"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3.3</w:t>
            </w:r>
          </w:p>
        </w:tc>
        <w:tc>
          <w:tcPr>
            <w:tcW w:w="1440" w:type="dxa"/>
          </w:tcPr>
          <w:p w14:paraId="083571BE"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24.7</w:t>
            </w:r>
          </w:p>
        </w:tc>
        <w:tc>
          <w:tcPr>
            <w:tcW w:w="1440" w:type="dxa"/>
          </w:tcPr>
          <w:p w14:paraId="055946B1" w14:textId="1B09747B" w:rsidR="006058EC" w:rsidRPr="001D599E" w:rsidRDefault="00584F89"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0.15</w:t>
            </w:r>
          </w:p>
        </w:tc>
        <w:tc>
          <w:tcPr>
            <w:tcW w:w="1440" w:type="dxa"/>
          </w:tcPr>
          <w:p w14:paraId="4CF99E69"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45</w:t>
            </w:r>
          </w:p>
        </w:tc>
      </w:tr>
      <w:tr w:rsidR="006058EC" w14:paraId="571D916B" w14:textId="77777777" w:rsidTr="00940334">
        <w:trPr>
          <w:trHeight w:val="232"/>
          <w:jc w:val="center"/>
        </w:trPr>
        <w:tc>
          <w:tcPr>
            <w:tcW w:w="1440" w:type="dxa"/>
          </w:tcPr>
          <w:p w14:paraId="4ECE7EC9"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12</w:t>
            </w:r>
          </w:p>
        </w:tc>
        <w:tc>
          <w:tcPr>
            <w:tcW w:w="1440" w:type="dxa"/>
          </w:tcPr>
          <w:p w14:paraId="62E2D124"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(0, 1.682, 0) </w:t>
            </w:r>
          </w:p>
        </w:tc>
        <w:tc>
          <w:tcPr>
            <w:tcW w:w="1440" w:type="dxa"/>
            <w:vAlign w:val="bottom"/>
          </w:tcPr>
          <w:p w14:paraId="327E300A"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8</w:t>
            </w:r>
          </w:p>
        </w:tc>
        <w:tc>
          <w:tcPr>
            <w:tcW w:w="1440" w:type="dxa"/>
            <w:vAlign w:val="bottom"/>
          </w:tcPr>
          <w:p w14:paraId="2E05C0EE"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11.7</w:t>
            </w:r>
          </w:p>
        </w:tc>
        <w:tc>
          <w:tcPr>
            <w:tcW w:w="1440" w:type="dxa"/>
          </w:tcPr>
          <w:p w14:paraId="2DC74760"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24.7</w:t>
            </w:r>
          </w:p>
        </w:tc>
        <w:tc>
          <w:tcPr>
            <w:tcW w:w="1440" w:type="dxa"/>
          </w:tcPr>
          <w:p w14:paraId="5109EA57" w14:textId="54C64722" w:rsidR="006058EC" w:rsidRPr="001D599E" w:rsidRDefault="00764B82"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1.2</w:t>
            </w:r>
          </w:p>
        </w:tc>
        <w:tc>
          <w:tcPr>
            <w:tcW w:w="1440" w:type="dxa"/>
          </w:tcPr>
          <w:p w14:paraId="046FFBDA"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45</w:t>
            </w:r>
          </w:p>
        </w:tc>
      </w:tr>
      <w:tr w:rsidR="006058EC" w14:paraId="7E1ADF7C" w14:textId="77777777" w:rsidTr="00940334">
        <w:trPr>
          <w:trHeight w:val="232"/>
          <w:jc w:val="center"/>
        </w:trPr>
        <w:tc>
          <w:tcPr>
            <w:tcW w:w="1440" w:type="dxa"/>
          </w:tcPr>
          <w:p w14:paraId="24608AB1"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13</w:t>
            </w:r>
          </w:p>
        </w:tc>
        <w:tc>
          <w:tcPr>
            <w:tcW w:w="1440" w:type="dxa"/>
          </w:tcPr>
          <w:p w14:paraId="26B57375"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(0, 0, -1.682) </w:t>
            </w:r>
          </w:p>
        </w:tc>
        <w:tc>
          <w:tcPr>
            <w:tcW w:w="1440" w:type="dxa"/>
            <w:vAlign w:val="bottom"/>
          </w:tcPr>
          <w:p w14:paraId="1A1B0A1A"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8</w:t>
            </w:r>
          </w:p>
        </w:tc>
        <w:tc>
          <w:tcPr>
            <w:tcW w:w="1440" w:type="dxa"/>
            <w:vAlign w:val="bottom"/>
          </w:tcPr>
          <w:p w14:paraId="1A5F3C92"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7.5</w:t>
            </w:r>
          </w:p>
        </w:tc>
        <w:tc>
          <w:tcPr>
            <w:tcW w:w="1440" w:type="dxa"/>
          </w:tcPr>
          <w:p w14:paraId="52A37E8F"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24.7</w:t>
            </w:r>
          </w:p>
        </w:tc>
        <w:tc>
          <w:tcPr>
            <w:tcW w:w="1440" w:type="dxa"/>
          </w:tcPr>
          <w:p w14:paraId="653B25C3" w14:textId="55A3C2E2" w:rsidR="006058EC" w:rsidRPr="001D599E" w:rsidRDefault="00764B82"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0.7</w:t>
            </w:r>
          </w:p>
        </w:tc>
        <w:tc>
          <w:tcPr>
            <w:tcW w:w="1440" w:type="dxa"/>
          </w:tcPr>
          <w:p w14:paraId="2924A6AC"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31.5</w:t>
            </w:r>
          </w:p>
        </w:tc>
      </w:tr>
      <w:tr w:rsidR="006058EC" w14:paraId="0614D287" w14:textId="77777777" w:rsidTr="00940334">
        <w:trPr>
          <w:trHeight w:val="232"/>
          <w:jc w:val="center"/>
        </w:trPr>
        <w:tc>
          <w:tcPr>
            <w:tcW w:w="1440" w:type="dxa"/>
          </w:tcPr>
          <w:p w14:paraId="67FC916E"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14</w:t>
            </w:r>
          </w:p>
        </w:tc>
        <w:tc>
          <w:tcPr>
            <w:tcW w:w="1440" w:type="dxa"/>
          </w:tcPr>
          <w:p w14:paraId="5F640CB0"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(0, 0, 1.682) </w:t>
            </w:r>
          </w:p>
        </w:tc>
        <w:tc>
          <w:tcPr>
            <w:tcW w:w="1440" w:type="dxa"/>
            <w:vAlign w:val="bottom"/>
          </w:tcPr>
          <w:p w14:paraId="1C47B313"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8</w:t>
            </w:r>
          </w:p>
        </w:tc>
        <w:tc>
          <w:tcPr>
            <w:tcW w:w="1440" w:type="dxa"/>
            <w:vAlign w:val="bottom"/>
          </w:tcPr>
          <w:p w14:paraId="05ADB267"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7.5</w:t>
            </w:r>
          </w:p>
        </w:tc>
        <w:tc>
          <w:tcPr>
            <w:tcW w:w="1440" w:type="dxa"/>
          </w:tcPr>
          <w:p w14:paraId="73A1CC5E"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24.7</w:t>
            </w:r>
          </w:p>
        </w:tc>
        <w:tc>
          <w:tcPr>
            <w:tcW w:w="1440" w:type="dxa"/>
          </w:tcPr>
          <w:p w14:paraId="212A1FC5" w14:textId="067848A6" w:rsidR="006058EC" w:rsidRPr="001D599E" w:rsidRDefault="00764B82"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0.7</w:t>
            </w:r>
          </w:p>
        </w:tc>
        <w:tc>
          <w:tcPr>
            <w:tcW w:w="1440" w:type="dxa"/>
          </w:tcPr>
          <w:p w14:paraId="68119883"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58.5</w:t>
            </w:r>
          </w:p>
        </w:tc>
      </w:tr>
      <w:tr w:rsidR="006058EC" w14:paraId="6A4AF2C7" w14:textId="77777777" w:rsidTr="00940334">
        <w:trPr>
          <w:trHeight w:val="232"/>
          <w:jc w:val="center"/>
        </w:trPr>
        <w:tc>
          <w:tcPr>
            <w:tcW w:w="1440" w:type="dxa"/>
          </w:tcPr>
          <w:p w14:paraId="67DD3EF6" w14:textId="77777777" w:rsidR="006058EC" w:rsidRPr="001D599E" w:rsidRDefault="006058EC" w:rsidP="007125EC">
            <w:pPr>
              <w:jc w:val="center"/>
              <w:rPr>
                <w:rFonts w:ascii="Times New Roman" w:hAnsi="Times New Roman" w:cs="Times New Roman"/>
                <w:sz w:val="20"/>
                <w:szCs w:val="20"/>
              </w:rPr>
            </w:pPr>
            <w:r w:rsidRPr="001D599E">
              <w:rPr>
                <w:rFonts w:ascii="Times New Roman" w:hAnsi="Times New Roman" w:cs="Times New Roman"/>
                <w:sz w:val="20"/>
                <w:szCs w:val="20"/>
              </w:rPr>
              <w:t>15-20</w:t>
            </w:r>
          </w:p>
        </w:tc>
        <w:tc>
          <w:tcPr>
            <w:tcW w:w="1440" w:type="dxa"/>
          </w:tcPr>
          <w:p w14:paraId="2DC54CDE" w14:textId="77777777" w:rsidR="006058EC" w:rsidRPr="001D599E" w:rsidRDefault="006058EC" w:rsidP="006058EC">
            <w:pPr>
              <w:jc w:val="center"/>
              <w:rPr>
                <w:rFonts w:ascii="Times New Roman" w:hAnsi="Times New Roman" w:cs="Times New Roman"/>
                <w:sz w:val="20"/>
                <w:szCs w:val="20"/>
              </w:rPr>
            </w:pPr>
            <w:r w:rsidRPr="001D599E">
              <w:rPr>
                <w:rFonts w:ascii="Times New Roman" w:hAnsi="Times New Roman" w:cs="Times New Roman"/>
                <w:sz w:val="20"/>
                <w:szCs w:val="20"/>
              </w:rPr>
              <w:t xml:space="preserve">(0,0,0) </w:t>
            </w:r>
          </w:p>
        </w:tc>
        <w:tc>
          <w:tcPr>
            <w:tcW w:w="1440" w:type="dxa"/>
            <w:vAlign w:val="bottom"/>
          </w:tcPr>
          <w:p w14:paraId="0522B0E7" w14:textId="77777777" w:rsidR="006058EC" w:rsidRPr="008E6057"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8</w:t>
            </w:r>
          </w:p>
        </w:tc>
        <w:tc>
          <w:tcPr>
            <w:tcW w:w="1440" w:type="dxa"/>
            <w:vAlign w:val="bottom"/>
          </w:tcPr>
          <w:p w14:paraId="1EE92FA3"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7.5</w:t>
            </w:r>
          </w:p>
        </w:tc>
        <w:tc>
          <w:tcPr>
            <w:tcW w:w="1440" w:type="dxa"/>
          </w:tcPr>
          <w:p w14:paraId="72D55003"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24.7</w:t>
            </w:r>
          </w:p>
        </w:tc>
        <w:tc>
          <w:tcPr>
            <w:tcW w:w="1440" w:type="dxa"/>
          </w:tcPr>
          <w:p w14:paraId="7C6B6E16" w14:textId="4F87B509" w:rsidR="006058EC" w:rsidRPr="001D599E" w:rsidRDefault="00764B82"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0.7</w:t>
            </w:r>
          </w:p>
        </w:tc>
        <w:tc>
          <w:tcPr>
            <w:tcW w:w="1440" w:type="dxa"/>
          </w:tcPr>
          <w:p w14:paraId="406B2A84" w14:textId="77777777" w:rsidR="006058EC" w:rsidRPr="001D599E" w:rsidRDefault="006058EC" w:rsidP="007125EC">
            <w:pPr>
              <w:jc w:val="center"/>
              <w:rPr>
                <w:rFonts w:ascii="Times New Roman" w:hAnsi="Times New Roman" w:cs="Times New Roman"/>
                <w:color w:val="000000"/>
                <w:sz w:val="20"/>
                <w:szCs w:val="20"/>
              </w:rPr>
            </w:pPr>
            <w:r>
              <w:rPr>
                <w:rFonts w:ascii="Times New Roman" w:hAnsi="Times New Roman" w:cs="Times New Roman"/>
                <w:color w:val="000000"/>
                <w:sz w:val="20"/>
                <w:szCs w:val="20"/>
              </w:rPr>
              <w:t>45</w:t>
            </w:r>
          </w:p>
        </w:tc>
      </w:tr>
    </w:tbl>
    <w:p w14:paraId="58509A8D" w14:textId="77777777" w:rsidR="009C5860" w:rsidRDefault="009C5860" w:rsidP="001325BB">
      <w:pPr>
        <w:spacing w:after="0" w:line="240" w:lineRule="auto"/>
        <w:rPr>
          <w:rFonts w:ascii="Times New Roman" w:hAnsi="Times New Roman" w:cs="Times New Roman"/>
          <w:sz w:val="20"/>
          <w:szCs w:val="20"/>
        </w:rPr>
      </w:pPr>
    </w:p>
    <w:p w14:paraId="18152187" w14:textId="58BBAC12" w:rsidR="00836DB2" w:rsidRPr="00836DB2" w:rsidRDefault="00836DB2" w:rsidP="5A109363">
      <w:pPr>
        <w:spacing w:after="0" w:line="240" w:lineRule="auto"/>
        <w:rPr>
          <w:rFonts w:ascii="Times New Roman" w:hAnsi="Times New Roman" w:cs="Times New Roman"/>
          <w:b/>
          <w:bCs/>
          <w:sz w:val="20"/>
          <w:szCs w:val="20"/>
        </w:rPr>
      </w:pPr>
      <w:r w:rsidRPr="5A109363">
        <w:rPr>
          <w:rFonts w:ascii="Times New Roman" w:hAnsi="Times New Roman" w:cs="Times New Roman"/>
          <w:sz w:val="20"/>
          <w:szCs w:val="20"/>
        </w:rPr>
        <w:t xml:space="preserve">Fan and pump voltage were used as input parameters in the factorial design to ensure consistent factor settings between experiments as the air velocity and flow rate were difficult to measure. Pump and fan voltage were varied from 4.1 to 11.9 V and 3.3 to 11.7 V, corresponding to water flow rates of 12.9 to 31.7 mL/s and air velocities of 0.15 to 1.2 m/s, respectively, and initial water temperature was varied from 31.5 to 58.5 </w:t>
      </w:r>
      <w:r w:rsidRPr="5A109363">
        <w:rPr>
          <w:rFonts w:ascii="Times New Roman" w:hAnsi="Times New Roman" w:cs="Times New Roman"/>
          <w:sz w:val="20"/>
          <w:szCs w:val="20"/>
          <w:vertAlign w:val="superscript"/>
        </w:rPr>
        <w:t>○</w:t>
      </w:r>
      <w:r w:rsidRPr="5A109363">
        <w:rPr>
          <w:rFonts w:ascii="Times New Roman" w:hAnsi="Times New Roman" w:cs="Times New Roman"/>
          <w:sz w:val="20"/>
          <w:szCs w:val="20"/>
        </w:rPr>
        <w:t xml:space="preserve">C. The ambient temperature and inlet relative humidity varied from 21.3 to 21.9 </w:t>
      </w:r>
      <w:r w:rsidRPr="5A109363">
        <w:rPr>
          <w:rFonts w:ascii="Times New Roman" w:hAnsi="Times New Roman" w:cs="Times New Roman"/>
          <w:sz w:val="20"/>
          <w:szCs w:val="20"/>
          <w:vertAlign w:val="superscript"/>
        </w:rPr>
        <w:t>○</w:t>
      </w:r>
      <w:r w:rsidRPr="5A109363">
        <w:rPr>
          <w:rFonts w:ascii="Times New Roman" w:hAnsi="Times New Roman" w:cs="Times New Roman"/>
          <w:sz w:val="20"/>
          <w:szCs w:val="20"/>
        </w:rPr>
        <w:t>C and 27.5 to 29.5%, respectively, over all experiments, which were completed in a randomized order with six replicates at the center point. Temperatures were continuously recorded for 15 minutes at locations indicated in Figure 2A.</w:t>
      </w:r>
    </w:p>
    <w:p w14:paraId="13145169" w14:textId="77777777" w:rsidR="00836DB2" w:rsidRDefault="00836DB2" w:rsidP="001325BB">
      <w:pPr>
        <w:spacing w:after="0" w:line="240" w:lineRule="auto"/>
        <w:rPr>
          <w:rFonts w:ascii="Times New Roman" w:hAnsi="Times New Roman" w:cs="Times New Roman"/>
          <w:i/>
          <w:sz w:val="20"/>
          <w:szCs w:val="20"/>
        </w:rPr>
      </w:pPr>
    </w:p>
    <w:p w14:paraId="27460065" w14:textId="07A8AF2C" w:rsidR="00D03DFA" w:rsidRPr="002F6C3D" w:rsidRDefault="00276551" w:rsidP="001325BB">
      <w:pPr>
        <w:spacing w:after="0" w:line="240" w:lineRule="auto"/>
        <w:rPr>
          <w:rFonts w:ascii="Times New Roman" w:hAnsi="Times New Roman" w:cs="Times New Roman"/>
          <w:sz w:val="20"/>
          <w:szCs w:val="20"/>
        </w:rPr>
      </w:pPr>
      <w:r w:rsidRPr="002F6C3D">
        <w:rPr>
          <w:rFonts w:ascii="Times New Roman" w:hAnsi="Times New Roman" w:cs="Times New Roman"/>
          <w:sz w:val="20"/>
          <w:szCs w:val="20"/>
        </w:rPr>
        <w:t>3.</w:t>
      </w:r>
      <w:r w:rsidR="00970E90" w:rsidRPr="002F6C3D">
        <w:rPr>
          <w:rFonts w:ascii="Times New Roman" w:hAnsi="Times New Roman" w:cs="Times New Roman"/>
          <w:sz w:val="20"/>
          <w:szCs w:val="20"/>
        </w:rPr>
        <w:t>4</w:t>
      </w:r>
      <w:r w:rsidR="00D03DFA" w:rsidRPr="002F6C3D">
        <w:rPr>
          <w:rFonts w:ascii="Times New Roman" w:hAnsi="Times New Roman" w:cs="Times New Roman"/>
          <w:sz w:val="20"/>
          <w:szCs w:val="20"/>
        </w:rPr>
        <w:t xml:space="preserve"> Statistical </w:t>
      </w:r>
      <w:r w:rsidR="00331A6F" w:rsidRPr="002F6C3D">
        <w:rPr>
          <w:rFonts w:ascii="Times New Roman" w:hAnsi="Times New Roman" w:cs="Times New Roman"/>
          <w:sz w:val="20"/>
          <w:szCs w:val="20"/>
        </w:rPr>
        <w:t>a</w:t>
      </w:r>
      <w:r w:rsidR="00D03DFA" w:rsidRPr="002F6C3D">
        <w:rPr>
          <w:rFonts w:ascii="Times New Roman" w:hAnsi="Times New Roman" w:cs="Times New Roman"/>
          <w:sz w:val="20"/>
          <w:szCs w:val="20"/>
        </w:rPr>
        <w:t xml:space="preserve">nalysis and </w:t>
      </w:r>
      <w:r w:rsidR="00331A6F" w:rsidRPr="002F6C3D">
        <w:rPr>
          <w:rFonts w:ascii="Times New Roman" w:hAnsi="Times New Roman" w:cs="Times New Roman"/>
          <w:sz w:val="20"/>
          <w:szCs w:val="20"/>
        </w:rPr>
        <w:t>r</w:t>
      </w:r>
      <w:r w:rsidR="001831EE" w:rsidRPr="002F6C3D">
        <w:rPr>
          <w:rFonts w:ascii="Times New Roman" w:hAnsi="Times New Roman" w:cs="Times New Roman"/>
          <w:sz w:val="20"/>
          <w:szCs w:val="20"/>
        </w:rPr>
        <w:t xml:space="preserve">egression </w:t>
      </w:r>
      <w:r w:rsidR="00331A6F" w:rsidRPr="002F6C3D">
        <w:rPr>
          <w:rFonts w:ascii="Times New Roman" w:hAnsi="Times New Roman" w:cs="Times New Roman"/>
          <w:sz w:val="20"/>
          <w:szCs w:val="20"/>
        </w:rPr>
        <w:t>m</w:t>
      </w:r>
      <w:r w:rsidR="001831EE" w:rsidRPr="002F6C3D">
        <w:rPr>
          <w:rFonts w:ascii="Times New Roman" w:hAnsi="Times New Roman" w:cs="Times New Roman"/>
          <w:sz w:val="20"/>
          <w:szCs w:val="20"/>
        </w:rPr>
        <w:t xml:space="preserve">odel </w:t>
      </w:r>
      <w:r w:rsidR="00331A6F" w:rsidRPr="002F6C3D">
        <w:rPr>
          <w:rFonts w:ascii="Times New Roman" w:hAnsi="Times New Roman" w:cs="Times New Roman"/>
          <w:sz w:val="20"/>
          <w:szCs w:val="20"/>
        </w:rPr>
        <w:t>g</w:t>
      </w:r>
      <w:r w:rsidR="001831EE" w:rsidRPr="002F6C3D">
        <w:rPr>
          <w:rFonts w:ascii="Times New Roman" w:hAnsi="Times New Roman" w:cs="Times New Roman"/>
          <w:sz w:val="20"/>
          <w:szCs w:val="20"/>
        </w:rPr>
        <w:t>eneration</w:t>
      </w:r>
    </w:p>
    <w:p w14:paraId="4389EF1E" w14:textId="6D360B07" w:rsidR="001831EE" w:rsidRDefault="005943ED" w:rsidP="001325BB">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M</w:t>
      </w:r>
      <w:r w:rsidR="00A24DE3" w:rsidRPr="5A109363">
        <w:rPr>
          <w:rFonts w:ascii="Times New Roman" w:hAnsi="Times New Roman" w:cs="Times New Roman"/>
          <w:sz w:val="20"/>
          <w:szCs w:val="20"/>
        </w:rPr>
        <w:t>ultivariate linear regression</w:t>
      </w:r>
      <w:r w:rsidR="00C0530C" w:rsidRPr="5A109363">
        <w:rPr>
          <w:rFonts w:ascii="Times New Roman" w:hAnsi="Times New Roman" w:cs="Times New Roman"/>
          <w:sz w:val="20"/>
          <w:szCs w:val="20"/>
        </w:rPr>
        <w:t xml:space="preserve"> with ANOVA</w:t>
      </w:r>
      <w:r w:rsidR="00A24DE3" w:rsidRPr="5A109363">
        <w:rPr>
          <w:rFonts w:ascii="Times New Roman" w:hAnsi="Times New Roman" w:cs="Times New Roman"/>
          <w:sz w:val="20"/>
          <w:szCs w:val="20"/>
        </w:rPr>
        <w:t xml:space="preserve"> was performed </w:t>
      </w:r>
      <w:r w:rsidR="009076B6" w:rsidRPr="5A109363">
        <w:rPr>
          <w:rFonts w:ascii="Times New Roman" w:hAnsi="Times New Roman" w:cs="Times New Roman"/>
          <w:sz w:val="20"/>
          <w:szCs w:val="20"/>
        </w:rPr>
        <w:t>using</w:t>
      </w:r>
      <w:r w:rsidR="009F2141" w:rsidRPr="5A109363">
        <w:rPr>
          <w:rFonts w:ascii="Times New Roman" w:hAnsi="Times New Roman" w:cs="Times New Roman"/>
          <w:sz w:val="20"/>
          <w:szCs w:val="20"/>
        </w:rPr>
        <w:t xml:space="preserve"> </w:t>
      </w:r>
      <w:r w:rsidR="008148AF" w:rsidRPr="5A109363">
        <w:rPr>
          <w:rFonts w:ascii="Times New Roman" w:hAnsi="Times New Roman" w:cs="Times New Roman"/>
          <w:sz w:val="20"/>
          <w:szCs w:val="20"/>
        </w:rPr>
        <w:t>R</w:t>
      </w:r>
      <w:r w:rsidR="007C63E7" w:rsidRPr="5A109363">
        <w:rPr>
          <w:rFonts w:ascii="Times New Roman" w:hAnsi="Times New Roman" w:cs="Times New Roman"/>
          <w:sz w:val="20"/>
          <w:szCs w:val="20"/>
        </w:rPr>
        <w:t xml:space="preserve"> Version 4.1.2 </w:t>
      </w:r>
      <w:r w:rsidR="002731E8" w:rsidRPr="5A109363">
        <w:rPr>
          <w:rFonts w:ascii="Times New Roman" w:hAnsi="Times New Roman" w:cs="Times New Roman"/>
          <w:sz w:val="20"/>
          <w:szCs w:val="20"/>
        </w:rPr>
        <w:t xml:space="preserve">by </w:t>
      </w:r>
      <w:r w:rsidR="000F29E5" w:rsidRPr="5A109363">
        <w:rPr>
          <w:rFonts w:ascii="Times New Roman" w:hAnsi="Times New Roman" w:cs="Times New Roman"/>
          <w:sz w:val="20"/>
          <w:szCs w:val="20"/>
        </w:rPr>
        <w:t>inputting</w:t>
      </w:r>
      <w:r w:rsidR="002731E8" w:rsidRPr="5A109363">
        <w:rPr>
          <w:rFonts w:ascii="Times New Roman" w:hAnsi="Times New Roman" w:cs="Times New Roman"/>
          <w:sz w:val="20"/>
          <w:szCs w:val="20"/>
        </w:rPr>
        <w:t xml:space="preserve"> </w:t>
      </w:r>
      <w:r w:rsidR="00A24DE3" w:rsidRPr="5A109363">
        <w:rPr>
          <w:rFonts w:ascii="Times New Roman" w:hAnsi="Times New Roman" w:cs="Times New Roman"/>
          <w:sz w:val="20"/>
          <w:szCs w:val="20"/>
        </w:rPr>
        <w:t xml:space="preserve">the results of the fractional factorial design to </w:t>
      </w:r>
      <w:r w:rsidR="001C2B8F" w:rsidRPr="5A109363">
        <w:rPr>
          <w:rFonts w:ascii="Times New Roman" w:hAnsi="Times New Roman" w:cs="Times New Roman"/>
          <w:sz w:val="20"/>
          <w:szCs w:val="20"/>
        </w:rPr>
        <w:t xml:space="preserve">quantify factors and </w:t>
      </w:r>
      <w:r w:rsidRPr="5A109363">
        <w:rPr>
          <w:rFonts w:ascii="Times New Roman" w:hAnsi="Times New Roman" w:cs="Times New Roman"/>
          <w:sz w:val="20"/>
          <w:szCs w:val="20"/>
        </w:rPr>
        <w:t xml:space="preserve">factor </w:t>
      </w:r>
      <w:r w:rsidR="001C2B8F" w:rsidRPr="5A109363">
        <w:rPr>
          <w:rFonts w:ascii="Times New Roman" w:hAnsi="Times New Roman" w:cs="Times New Roman"/>
          <w:sz w:val="20"/>
          <w:szCs w:val="20"/>
        </w:rPr>
        <w:t xml:space="preserve">interactions </w:t>
      </w:r>
      <w:r w:rsidR="00A24DE3" w:rsidRPr="5A109363">
        <w:rPr>
          <w:rFonts w:ascii="Times New Roman" w:hAnsi="Times New Roman" w:cs="Times New Roman"/>
          <w:sz w:val="20"/>
          <w:szCs w:val="20"/>
        </w:rPr>
        <w:t>significantly affecting the initial cooling rate</w:t>
      </w:r>
      <w:r w:rsidRPr="5A109363">
        <w:rPr>
          <w:rFonts w:ascii="Times New Roman" w:hAnsi="Times New Roman" w:cs="Times New Roman"/>
          <w:sz w:val="20"/>
          <w:szCs w:val="20"/>
        </w:rPr>
        <w:t xml:space="preserve"> and </w:t>
      </w:r>
      <w:r w:rsidR="00EB4A20" w:rsidRPr="5A109363">
        <w:rPr>
          <w:rFonts w:ascii="Times New Roman" w:hAnsi="Times New Roman" w:cs="Times New Roman"/>
          <w:sz w:val="20"/>
          <w:szCs w:val="20"/>
        </w:rPr>
        <w:t xml:space="preserve">the </w:t>
      </w:r>
      <w:r w:rsidR="00626077" w:rsidRPr="5A109363">
        <w:rPr>
          <w:rFonts w:ascii="Times New Roman" w:hAnsi="Times New Roman" w:cs="Times New Roman"/>
          <w:sz w:val="20"/>
          <w:szCs w:val="20"/>
        </w:rPr>
        <w:t>water-cooling</w:t>
      </w:r>
      <w:r w:rsidRPr="5A109363">
        <w:rPr>
          <w:rFonts w:ascii="Times New Roman" w:hAnsi="Times New Roman" w:cs="Times New Roman"/>
          <w:sz w:val="20"/>
          <w:szCs w:val="20"/>
        </w:rPr>
        <w:t xml:space="preserve"> efficiency. The </w:t>
      </w:r>
      <w:r w:rsidR="006F425E" w:rsidRPr="5A109363">
        <w:rPr>
          <w:rFonts w:ascii="Times New Roman" w:hAnsi="Times New Roman" w:cs="Times New Roman"/>
          <w:sz w:val="20"/>
          <w:szCs w:val="20"/>
        </w:rPr>
        <w:t xml:space="preserve">scaled </w:t>
      </w:r>
      <w:r w:rsidRPr="5A109363">
        <w:rPr>
          <w:rFonts w:ascii="Times New Roman" w:hAnsi="Times New Roman" w:cs="Times New Roman"/>
          <w:sz w:val="20"/>
          <w:szCs w:val="20"/>
        </w:rPr>
        <w:t xml:space="preserve">factorial values for each </w:t>
      </w:r>
      <w:r w:rsidR="006F425E" w:rsidRPr="5A109363">
        <w:rPr>
          <w:rFonts w:ascii="Times New Roman" w:hAnsi="Times New Roman" w:cs="Times New Roman"/>
          <w:sz w:val="20"/>
          <w:szCs w:val="20"/>
        </w:rPr>
        <w:t>variable</w:t>
      </w:r>
      <w:r w:rsidRPr="5A109363">
        <w:rPr>
          <w:rFonts w:ascii="Times New Roman" w:hAnsi="Times New Roman" w:cs="Times New Roman"/>
          <w:sz w:val="20"/>
          <w:szCs w:val="20"/>
        </w:rPr>
        <w:t xml:space="preserve"> were used in the model to allow direct comparison of the magnitude of regression</w:t>
      </w:r>
      <w:r w:rsidR="00A24DE3" w:rsidRPr="5A109363">
        <w:rPr>
          <w:rFonts w:ascii="Times New Roman" w:hAnsi="Times New Roman" w:cs="Times New Roman"/>
          <w:sz w:val="20"/>
          <w:szCs w:val="20"/>
        </w:rPr>
        <w:t xml:space="preserve"> coefficients</w:t>
      </w:r>
      <w:r w:rsidRPr="5A109363">
        <w:rPr>
          <w:rFonts w:ascii="Times New Roman" w:hAnsi="Times New Roman" w:cs="Times New Roman"/>
          <w:sz w:val="20"/>
          <w:szCs w:val="20"/>
        </w:rPr>
        <w:t xml:space="preserve"> and the following model containing </w:t>
      </w:r>
      <w:r w:rsidR="008B42DC" w:rsidRPr="5A109363">
        <w:rPr>
          <w:rFonts w:ascii="Times New Roman" w:hAnsi="Times New Roman" w:cs="Times New Roman"/>
          <w:sz w:val="20"/>
          <w:szCs w:val="20"/>
        </w:rPr>
        <w:t xml:space="preserve">the presumed </w:t>
      </w:r>
      <w:r w:rsidR="00743BE9" w:rsidRPr="5A109363">
        <w:rPr>
          <w:rFonts w:ascii="Times New Roman" w:hAnsi="Times New Roman" w:cs="Times New Roman"/>
          <w:sz w:val="20"/>
          <w:szCs w:val="20"/>
        </w:rPr>
        <w:t xml:space="preserve">main effects, </w:t>
      </w:r>
      <w:r w:rsidRPr="5A109363">
        <w:rPr>
          <w:rFonts w:ascii="Times New Roman" w:hAnsi="Times New Roman" w:cs="Times New Roman"/>
          <w:sz w:val="20"/>
          <w:szCs w:val="20"/>
        </w:rPr>
        <w:t xml:space="preserve">first order interactions, and quadratic polynomial terms for each factor </w:t>
      </w:r>
      <w:r w:rsidR="008B42DC" w:rsidRPr="5A109363">
        <w:rPr>
          <w:rFonts w:ascii="Times New Roman" w:hAnsi="Times New Roman" w:cs="Times New Roman"/>
          <w:sz w:val="20"/>
          <w:szCs w:val="20"/>
        </w:rPr>
        <w:t>and their combinations was used</w:t>
      </w:r>
      <w:r w:rsidRPr="5A109363">
        <w:rPr>
          <w:rFonts w:ascii="Times New Roman" w:hAnsi="Times New Roman" w:cs="Times New Roman"/>
          <w:sz w:val="20"/>
          <w:szCs w:val="20"/>
        </w:rPr>
        <w:t>:</w:t>
      </w:r>
    </w:p>
    <w:p w14:paraId="1DA7363B" w14:textId="77777777" w:rsidR="001831EE" w:rsidRDefault="001831EE" w:rsidP="001325BB">
      <w:pPr>
        <w:spacing w:after="0" w:line="240" w:lineRule="auto"/>
        <w:rPr>
          <w:rFonts w:ascii="Times New Roman" w:hAnsi="Times New Roman" w:cs="Times New Roman"/>
          <w:sz w:val="20"/>
          <w:szCs w:val="20"/>
        </w:rPr>
      </w:pPr>
    </w:p>
    <w:p w14:paraId="32D8313A" w14:textId="77777777" w:rsidR="001831EE" w:rsidRDefault="001831EE" w:rsidP="001325BB">
      <w:pPr>
        <w:spacing w:after="0" w:line="240" w:lineRule="auto"/>
        <w:jc w:val="center"/>
        <w:rPr>
          <w:rFonts w:ascii="Times New Roman" w:hAnsi="Times New Roman" w:cs="Times New Roman"/>
          <w:sz w:val="20"/>
          <w:szCs w:val="20"/>
        </w:rPr>
      </w:pPr>
      <m:oMathPara>
        <m:oMath>
          <m:r>
            <w:rPr>
              <w:rFonts w:ascii="Cambria Math" w:hAnsi="Cambria Math" w:cs="Times New Roman"/>
              <w:sz w:val="20"/>
              <w:szCs w:val="20"/>
            </w:rPr>
            <m:t xml:space="preserve">Output= </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0</m:t>
              </m:r>
            </m:sub>
          </m:sSub>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v</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2</m:t>
              </m:r>
            </m:sub>
          </m:sSub>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01</m:t>
              </m:r>
            </m:sub>
          </m:sSub>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m:t>
              </m:r>
            </m:sub>
          </m:sSub>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v</m:t>
              </m:r>
            </m:sub>
          </m:sSub>
          <m:r>
            <w:rPr>
              <w:rFonts w:ascii="Cambria Math" w:eastAsiaTheme="minorEastAsia"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02</m:t>
              </m:r>
            </m:sub>
          </m:sSub>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m:t>
              </m:r>
            </m:sub>
          </m:sSub>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12</m:t>
              </m:r>
            </m:sub>
          </m:sSub>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v</m:t>
              </m:r>
            </m:sub>
          </m:sSub>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00</m:t>
              </m:r>
            </m:sub>
          </m:sSub>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m:t>
                  </m:r>
                </m:sub>
              </m:sSub>
            </m:e>
            <m:sup>
              <m:r>
                <w:rPr>
                  <w:rFonts w:ascii="Cambria Math" w:hAnsi="Cambria Math" w:cs="Times New Roman"/>
                  <w:sz w:val="20"/>
                  <w:szCs w:val="20"/>
                </w:rPr>
                <m:t>2</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11</m:t>
              </m:r>
            </m:sub>
          </m:sSub>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v</m:t>
                  </m:r>
                </m:sub>
              </m:sSub>
            </m:e>
            <m:sup>
              <m:r>
                <w:rPr>
                  <w:rFonts w:ascii="Cambria Math" w:hAnsi="Cambria Math" w:cs="Times New Roman"/>
                  <w:sz w:val="20"/>
                  <w:szCs w:val="20"/>
                </w:rPr>
                <m:t>2</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22</m:t>
              </m:r>
            </m:sub>
          </m:sSub>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e>
            <m:sup>
              <m:r>
                <w:rPr>
                  <w:rFonts w:ascii="Cambria Math" w:hAnsi="Cambria Math" w:cs="Times New Roman"/>
                  <w:sz w:val="20"/>
                  <w:szCs w:val="20"/>
                </w:rPr>
                <m:t>2</m:t>
              </m:r>
            </m:sup>
          </m:sSup>
        </m:oMath>
      </m:oMathPara>
    </w:p>
    <w:p w14:paraId="2AE555F6" w14:textId="77777777" w:rsidR="001831EE" w:rsidRDefault="001831EE" w:rsidP="001325BB">
      <w:pPr>
        <w:spacing w:after="0" w:line="240" w:lineRule="auto"/>
        <w:rPr>
          <w:rFonts w:ascii="Times New Roman" w:hAnsi="Times New Roman" w:cs="Times New Roman"/>
          <w:sz w:val="20"/>
          <w:szCs w:val="20"/>
        </w:rPr>
      </w:pPr>
    </w:p>
    <w:p w14:paraId="7D711285" w14:textId="77777777" w:rsidR="002F6C3D" w:rsidRDefault="007C63E7" w:rsidP="001325BB">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A reduced model was developed by </w:t>
      </w:r>
      <w:r w:rsidR="00BB41E0">
        <w:rPr>
          <w:rFonts w:ascii="Times New Roman" w:hAnsi="Times New Roman" w:cs="Times New Roman"/>
          <w:sz w:val="20"/>
          <w:szCs w:val="20"/>
        </w:rPr>
        <w:t>employing</w:t>
      </w:r>
      <w:r w:rsidR="000E2B51">
        <w:rPr>
          <w:rFonts w:ascii="Times New Roman" w:hAnsi="Times New Roman" w:cs="Times New Roman"/>
          <w:sz w:val="20"/>
          <w:szCs w:val="20"/>
        </w:rPr>
        <w:t xml:space="preserve"> a</w:t>
      </w:r>
      <w:r w:rsidR="00BB41E0">
        <w:rPr>
          <w:rFonts w:ascii="Times New Roman" w:hAnsi="Times New Roman" w:cs="Times New Roman"/>
          <w:sz w:val="20"/>
          <w:szCs w:val="20"/>
        </w:rPr>
        <w:t xml:space="preserve"> backwards elimination</w:t>
      </w:r>
      <w:r w:rsidR="000E2B51">
        <w:rPr>
          <w:rFonts w:ascii="Times New Roman" w:hAnsi="Times New Roman" w:cs="Times New Roman"/>
          <w:sz w:val="20"/>
          <w:szCs w:val="20"/>
        </w:rPr>
        <w:t xml:space="preserve"> routine</w:t>
      </w:r>
      <w:r w:rsidR="00BB41E0">
        <w:rPr>
          <w:rFonts w:ascii="Times New Roman" w:hAnsi="Times New Roman" w:cs="Times New Roman"/>
          <w:sz w:val="20"/>
          <w:szCs w:val="20"/>
        </w:rPr>
        <w:t xml:space="preserve"> to sequentially eliminate terms</w:t>
      </w:r>
      <w:r w:rsidR="00C46D88">
        <w:rPr>
          <w:rFonts w:ascii="Times New Roman" w:hAnsi="Times New Roman" w:cs="Times New Roman"/>
          <w:sz w:val="20"/>
          <w:szCs w:val="20"/>
        </w:rPr>
        <w:t xml:space="preserve"> </w:t>
      </w:r>
      <w:r w:rsidR="00BB41E0">
        <w:rPr>
          <w:rFonts w:ascii="Times New Roman" w:hAnsi="Times New Roman" w:cs="Times New Roman"/>
          <w:sz w:val="20"/>
          <w:szCs w:val="20"/>
        </w:rPr>
        <w:t xml:space="preserve">from the full model with </w:t>
      </w:r>
      <w:r w:rsidR="00C46D88">
        <w:rPr>
          <w:rFonts w:ascii="Times New Roman" w:hAnsi="Times New Roman" w:cs="Times New Roman"/>
          <w:sz w:val="20"/>
          <w:szCs w:val="20"/>
        </w:rPr>
        <w:t>a p-value grea</w:t>
      </w:r>
      <w:r w:rsidR="00BB41E0">
        <w:rPr>
          <w:rFonts w:ascii="Times New Roman" w:hAnsi="Times New Roman" w:cs="Times New Roman"/>
          <w:sz w:val="20"/>
          <w:szCs w:val="20"/>
        </w:rPr>
        <w:t>ter than 0.1</w:t>
      </w:r>
      <w:r>
        <w:rPr>
          <w:rFonts w:ascii="Times New Roman" w:hAnsi="Times New Roman" w:cs="Times New Roman"/>
          <w:sz w:val="20"/>
          <w:szCs w:val="20"/>
        </w:rPr>
        <w:t xml:space="preserve"> </w:t>
      </w:r>
      <w:r w:rsidR="00BB41E0">
        <w:rPr>
          <w:rFonts w:ascii="Times New Roman" w:hAnsi="Times New Roman" w:cs="Times New Roman"/>
          <w:sz w:val="20"/>
          <w:szCs w:val="20"/>
        </w:rPr>
        <w:t xml:space="preserve">until all remaining terms were significant. </w:t>
      </w:r>
      <w:r w:rsidR="00C0530C">
        <w:rPr>
          <w:rFonts w:ascii="Times New Roman" w:hAnsi="Times New Roman" w:cs="Times New Roman"/>
          <w:sz w:val="20"/>
          <w:szCs w:val="20"/>
        </w:rPr>
        <w:t>T</w:t>
      </w:r>
      <w:r>
        <w:rPr>
          <w:rFonts w:ascii="Times New Roman" w:hAnsi="Times New Roman" w:cs="Times New Roman"/>
          <w:sz w:val="20"/>
          <w:szCs w:val="20"/>
        </w:rPr>
        <w:t>he reduced model significance, lack-of-fit, and adjusted and predicted R</w:t>
      </w:r>
      <w:r>
        <w:rPr>
          <w:rFonts w:ascii="Times New Roman" w:hAnsi="Times New Roman" w:cs="Times New Roman"/>
          <w:sz w:val="20"/>
          <w:szCs w:val="20"/>
          <w:vertAlign w:val="superscript"/>
        </w:rPr>
        <w:t>2</w:t>
      </w:r>
      <w:r>
        <w:rPr>
          <w:rFonts w:ascii="Times New Roman" w:hAnsi="Times New Roman" w:cs="Times New Roman"/>
          <w:sz w:val="20"/>
          <w:szCs w:val="20"/>
        </w:rPr>
        <w:t xml:space="preserve"> values</w:t>
      </w:r>
      <w:r w:rsidR="00743BE9">
        <w:rPr>
          <w:rFonts w:ascii="Times New Roman" w:hAnsi="Times New Roman" w:cs="Times New Roman"/>
          <w:sz w:val="20"/>
          <w:szCs w:val="20"/>
        </w:rPr>
        <w:t>, which represent the goodness-of-fit with consideration of the number of model terms and predictive power of the regression equation, respectively,</w:t>
      </w:r>
      <w:r>
        <w:rPr>
          <w:rFonts w:ascii="Times New Roman" w:hAnsi="Times New Roman" w:cs="Times New Roman"/>
          <w:sz w:val="20"/>
          <w:szCs w:val="20"/>
        </w:rPr>
        <w:t xml:space="preserve"> were </w:t>
      </w:r>
      <w:r w:rsidR="00BB41E0">
        <w:rPr>
          <w:rFonts w:ascii="Times New Roman" w:hAnsi="Times New Roman" w:cs="Times New Roman"/>
          <w:sz w:val="20"/>
          <w:szCs w:val="20"/>
        </w:rPr>
        <w:t xml:space="preserve">then </w:t>
      </w:r>
      <w:r>
        <w:rPr>
          <w:rFonts w:ascii="Times New Roman" w:hAnsi="Times New Roman" w:cs="Times New Roman"/>
          <w:sz w:val="20"/>
          <w:szCs w:val="20"/>
        </w:rPr>
        <w:t>determined</w:t>
      </w:r>
      <w:r w:rsidR="00BB41E0">
        <w:rPr>
          <w:rFonts w:ascii="Times New Roman" w:hAnsi="Times New Roman" w:cs="Times New Roman"/>
          <w:sz w:val="20"/>
          <w:szCs w:val="20"/>
        </w:rPr>
        <w:t xml:space="preserve">, </w:t>
      </w:r>
      <w:r w:rsidR="005943ED">
        <w:rPr>
          <w:rFonts w:ascii="Times New Roman" w:hAnsi="Times New Roman" w:cs="Times New Roman"/>
          <w:sz w:val="20"/>
          <w:szCs w:val="20"/>
        </w:rPr>
        <w:t>predicted output values were calculated for each exp</w:t>
      </w:r>
      <w:r w:rsidR="00142A0E">
        <w:rPr>
          <w:rFonts w:ascii="Times New Roman" w:hAnsi="Times New Roman" w:cs="Times New Roman"/>
          <w:sz w:val="20"/>
          <w:szCs w:val="20"/>
        </w:rPr>
        <w:t>eriment</w:t>
      </w:r>
      <w:r w:rsidR="00BB41E0">
        <w:rPr>
          <w:rFonts w:ascii="Times New Roman" w:hAnsi="Times New Roman" w:cs="Times New Roman"/>
          <w:sz w:val="20"/>
          <w:szCs w:val="20"/>
        </w:rPr>
        <w:t>,</w:t>
      </w:r>
      <w:r w:rsidR="00142A0E">
        <w:rPr>
          <w:rFonts w:ascii="Times New Roman" w:hAnsi="Times New Roman" w:cs="Times New Roman"/>
          <w:sz w:val="20"/>
          <w:szCs w:val="20"/>
        </w:rPr>
        <w:t xml:space="preserve"> and the </w:t>
      </w:r>
      <w:r w:rsidR="005943ED">
        <w:rPr>
          <w:rFonts w:ascii="Times New Roman" w:hAnsi="Times New Roman" w:cs="Times New Roman"/>
          <w:sz w:val="20"/>
          <w:szCs w:val="20"/>
        </w:rPr>
        <w:t xml:space="preserve">percentage error between the measured and predicted values was evaluated.   </w:t>
      </w:r>
    </w:p>
    <w:p w14:paraId="64A0D5E1" w14:textId="75E06483" w:rsidR="002458D2" w:rsidRPr="002F6C3D" w:rsidRDefault="00EF267C" w:rsidP="001325BB">
      <w:pPr>
        <w:spacing w:after="0" w:line="240" w:lineRule="auto"/>
        <w:rPr>
          <w:rFonts w:ascii="Times New Roman" w:hAnsi="Times New Roman" w:cs="Times New Roman"/>
          <w:sz w:val="20"/>
          <w:szCs w:val="20"/>
        </w:rPr>
      </w:pPr>
      <w:r>
        <w:rPr>
          <w:rFonts w:ascii="Times New Roman" w:hAnsi="Times New Roman" w:cs="Times New Roman"/>
          <w:b/>
          <w:sz w:val="20"/>
          <w:szCs w:val="20"/>
        </w:rPr>
        <w:lastRenderedPageBreak/>
        <w:t xml:space="preserve">4. </w:t>
      </w:r>
      <w:r w:rsidR="00541F39" w:rsidRPr="00541F39">
        <w:rPr>
          <w:rFonts w:ascii="Times New Roman" w:hAnsi="Times New Roman" w:cs="Times New Roman"/>
          <w:b/>
          <w:sz w:val="20"/>
          <w:szCs w:val="20"/>
        </w:rPr>
        <w:t>Results</w:t>
      </w:r>
      <w:r w:rsidR="002458D2">
        <w:rPr>
          <w:rFonts w:ascii="Times New Roman" w:hAnsi="Times New Roman" w:cs="Times New Roman"/>
          <w:b/>
          <w:sz w:val="20"/>
          <w:szCs w:val="20"/>
        </w:rPr>
        <w:t xml:space="preserve"> and Discussion</w:t>
      </w:r>
    </w:p>
    <w:p w14:paraId="0939F355" w14:textId="6FC379BC" w:rsidR="003228DD" w:rsidRPr="002F6C3D" w:rsidRDefault="00B520C2" w:rsidP="001325BB">
      <w:pPr>
        <w:spacing w:after="0" w:line="240" w:lineRule="auto"/>
        <w:rPr>
          <w:rFonts w:ascii="Times New Roman" w:hAnsi="Times New Roman" w:cs="Times New Roman"/>
          <w:sz w:val="20"/>
          <w:szCs w:val="20"/>
        </w:rPr>
      </w:pPr>
      <w:r w:rsidRPr="002F6C3D">
        <w:rPr>
          <w:rFonts w:ascii="Times New Roman" w:hAnsi="Times New Roman" w:cs="Times New Roman"/>
          <w:sz w:val="20"/>
          <w:szCs w:val="20"/>
        </w:rPr>
        <w:t>4</w:t>
      </w:r>
      <w:r w:rsidR="003228DD" w:rsidRPr="002F6C3D">
        <w:rPr>
          <w:rFonts w:ascii="Times New Roman" w:hAnsi="Times New Roman" w:cs="Times New Roman"/>
          <w:sz w:val="20"/>
          <w:szCs w:val="20"/>
        </w:rPr>
        <w:t xml:space="preserve">.1 Air-side </w:t>
      </w:r>
      <w:r w:rsidR="00331A6F" w:rsidRPr="002F6C3D">
        <w:rPr>
          <w:rFonts w:ascii="Times New Roman" w:hAnsi="Times New Roman" w:cs="Times New Roman"/>
          <w:sz w:val="20"/>
          <w:szCs w:val="20"/>
        </w:rPr>
        <w:t>p</w:t>
      </w:r>
      <w:r w:rsidR="003228DD" w:rsidRPr="002F6C3D">
        <w:rPr>
          <w:rFonts w:ascii="Times New Roman" w:hAnsi="Times New Roman" w:cs="Times New Roman"/>
          <w:sz w:val="20"/>
          <w:szCs w:val="20"/>
        </w:rPr>
        <w:t xml:space="preserve">erformance of </w:t>
      </w:r>
      <w:r w:rsidR="00331A6F" w:rsidRPr="002F6C3D">
        <w:rPr>
          <w:rFonts w:ascii="Times New Roman" w:hAnsi="Times New Roman" w:cs="Times New Roman"/>
          <w:sz w:val="20"/>
          <w:szCs w:val="20"/>
        </w:rPr>
        <w:t>m</w:t>
      </w:r>
      <w:r w:rsidR="00014C89" w:rsidRPr="002F6C3D">
        <w:rPr>
          <w:rFonts w:ascii="Times New Roman" w:hAnsi="Times New Roman" w:cs="Times New Roman"/>
          <w:sz w:val="20"/>
          <w:szCs w:val="20"/>
        </w:rPr>
        <w:t>iniaturized</w:t>
      </w:r>
      <w:r w:rsidR="003228DD" w:rsidRPr="002F6C3D">
        <w:rPr>
          <w:rFonts w:ascii="Times New Roman" w:hAnsi="Times New Roman" w:cs="Times New Roman"/>
          <w:sz w:val="20"/>
          <w:szCs w:val="20"/>
        </w:rPr>
        <w:t xml:space="preserve"> </w:t>
      </w:r>
      <w:r w:rsidR="00331A6F" w:rsidRPr="002F6C3D">
        <w:rPr>
          <w:rFonts w:ascii="Times New Roman" w:hAnsi="Times New Roman" w:cs="Times New Roman"/>
          <w:sz w:val="20"/>
          <w:szCs w:val="20"/>
        </w:rPr>
        <w:t>e</w:t>
      </w:r>
      <w:r w:rsidR="00014C89" w:rsidRPr="002F6C3D">
        <w:rPr>
          <w:rFonts w:ascii="Times New Roman" w:hAnsi="Times New Roman" w:cs="Times New Roman"/>
          <w:sz w:val="20"/>
          <w:szCs w:val="20"/>
        </w:rPr>
        <w:t>vaporative</w:t>
      </w:r>
      <w:r w:rsidR="003228DD" w:rsidRPr="002F6C3D">
        <w:rPr>
          <w:rFonts w:ascii="Times New Roman" w:hAnsi="Times New Roman" w:cs="Times New Roman"/>
          <w:sz w:val="20"/>
          <w:szCs w:val="20"/>
        </w:rPr>
        <w:t xml:space="preserve"> </w:t>
      </w:r>
      <w:r w:rsidR="00331A6F" w:rsidRPr="002F6C3D">
        <w:rPr>
          <w:rFonts w:ascii="Times New Roman" w:hAnsi="Times New Roman" w:cs="Times New Roman"/>
          <w:sz w:val="20"/>
          <w:szCs w:val="20"/>
        </w:rPr>
        <w:t>c</w:t>
      </w:r>
      <w:r w:rsidR="003228DD" w:rsidRPr="002F6C3D">
        <w:rPr>
          <w:rFonts w:ascii="Times New Roman" w:hAnsi="Times New Roman" w:cs="Times New Roman"/>
          <w:sz w:val="20"/>
          <w:szCs w:val="20"/>
        </w:rPr>
        <w:t>ooler</w:t>
      </w:r>
    </w:p>
    <w:p w14:paraId="0B9769FD" w14:textId="5B04E34B" w:rsidR="006058EC" w:rsidRDefault="00836DB2" w:rsidP="001325BB">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While there was no effect of water flow rate on air outlet temperature or air-side cooling efficiency when the system was operated at steady-state with a minimized, constant water temperature, both the air-side cooling efficiency and outlet air temperature were strongly affected by the air-side velocity. A significant 16% decrease in the efficiency and a 1.7 °C increase in outlet air temperature was observed over the range of velociti</w:t>
      </w:r>
      <w:r w:rsidR="00F70625" w:rsidRPr="5A109363">
        <w:rPr>
          <w:rFonts w:ascii="Times New Roman" w:hAnsi="Times New Roman" w:cs="Times New Roman"/>
          <w:sz w:val="20"/>
          <w:szCs w:val="20"/>
        </w:rPr>
        <w:t xml:space="preserve">es tested, as shown in Figure </w:t>
      </w:r>
      <w:r w:rsidRPr="5A109363">
        <w:rPr>
          <w:rFonts w:ascii="Times New Roman" w:hAnsi="Times New Roman" w:cs="Times New Roman"/>
          <w:sz w:val="20"/>
          <w:szCs w:val="20"/>
        </w:rPr>
        <w:t>3B. The steady-state water temperature in all cases was constant at less than 1 °C above the wet-bulb temperature of the incoming air, which is the theoretical equilibrium temperature to which water can be cooled by evaporative cooling. At this temperature the partial pressure of water vapor at the interface matches that in the bulk air and the evaporation rate of water is zero; thus no further cooling of the water occurs. The air-side cooling efficiency was not affected by water flow rate under these conditions. Over the 12.5 mL/s to 31.8 mL/s water flow rate, air was cooled by 7.7 ± 0.3 °C on average and efficiencies varied by only 6.9%. No significant differences (p = 0.89) were detected for efficiency as a function of water flow rate. Conversely, the efficiency was significantly affected (p = 8.7 x 10</w:t>
      </w:r>
      <w:r w:rsidRPr="5A109363">
        <w:rPr>
          <w:rFonts w:ascii="Times New Roman" w:hAnsi="Times New Roman" w:cs="Times New Roman"/>
          <w:sz w:val="20"/>
          <w:szCs w:val="20"/>
          <w:vertAlign w:val="superscript"/>
        </w:rPr>
        <w:t>-8</w:t>
      </w:r>
      <w:r w:rsidRPr="5A109363">
        <w:rPr>
          <w:rFonts w:ascii="Times New Roman" w:hAnsi="Times New Roman" w:cs="Times New Roman"/>
          <w:sz w:val="20"/>
          <w:szCs w:val="20"/>
        </w:rPr>
        <w:t xml:space="preserve">) by the inlet air velocity and varied by 16.1% over the range of air velocities tested. The maximum average efficiency of 79.8% occurred at 0.14 m/s and a minimum of 63.6% occurred at 1.6 m/s, demonstrating an inverse relationship between velocity and efficiency. The air temperature decreased by an average of 8.0 °C at 0.3 m/s and by 6.4 °C at 1.6 m/s, again supporting improved performance at low velocities. </w:t>
      </w:r>
    </w:p>
    <w:p w14:paraId="5243F4C1" w14:textId="68B0E947" w:rsidR="001A72B6" w:rsidRDefault="001A72B6" w:rsidP="0050314A">
      <w:pPr>
        <w:spacing w:after="0" w:line="240" w:lineRule="auto"/>
        <w:rPr>
          <w:rFonts w:ascii="Times New Roman" w:hAnsi="Times New Roman" w:cs="Times New Roman"/>
          <w:b/>
          <w:sz w:val="20"/>
          <w:szCs w:val="20"/>
        </w:rPr>
      </w:pPr>
      <w:r w:rsidRPr="001A72B6">
        <w:rPr>
          <w:noProof/>
        </w:rPr>
        <w:t xml:space="preserve"> </w:t>
      </w:r>
    </w:p>
    <w:p w14:paraId="14118082" w14:textId="15F3DBB6" w:rsidR="001A72B6" w:rsidRDefault="009E6446" w:rsidP="0050314A">
      <w:pPr>
        <w:spacing w:after="0" w:line="240" w:lineRule="auto"/>
        <w:rPr>
          <w:rFonts w:ascii="Times New Roman" w:hAnsi="Times New Roman" w:cs="Times New Roman"/>
          <w:b/>
          <w:sz w:val="20"/>
          <w:szCs w:val="20"/>
        </w:rPr>
      </w:pPr>
      <w:r>
        <w:rPr>
          <w:noProof/>
        </w:rPr>
        <mc:AlternateContent>
          <mc:Choice Requires="wpg">
            <w:drawing>
              <wp:inline distT="0" distB="0" distL="0" distR="0" wp14:anchorId="2629C7A3" wp14:editId="5FE06328">
                <wp:extent cx="5792470" cy="2872151"/>
                <wp:effectExtent l="0" t="0" r="0" b="0"/>
                <wp:docPr id="326" name="Group 326"/>
                <wp:cNvGraphicFramePr/>
                <a:graphic xmlns:a="http://schemas.openxmlformats.org/drawingml/2006/main">
                  <a:graphicData uri="http://schemas.microsoft.com/office/word/2010/wordprocessingGroup">
                    <wpg:wgp>
                      <wpg:cNvGrpSpPr/>
                      <wpg:grpSpPr>
                        <a:xfrm>
                          <a:off x="0" y="0"/>
                          <a:ext cx="5792470" cy="2872151"/>
                          <a:chOff x="0" y="286294"/>
                          <a:chExt cx="5792470" cy="2872151"/>
                        </a:xfrm>
                      </wpg:grpSpPr>
                      <wpg:grpSp>
                        <wpg:cNvPr id="323" name="Group 323"/>
                        <wpg:cNvGrpSpPr/>
                        <wpg:grpSpPr>
                          <a:xfrm>
                            <a:off x="0" y="286295"/>
                            <a:ext cx="5792470" cy="2872150"/>
                            <a:chOff x="31750" y="-109945"/>
                            <a:chExt cx="5792470" cy="2872150"/>
                          </a:xfrm>
                        </wpg:grpSpPr>
                        <wps:wsp>
                          <wps:cNvPr id="2" name="Text Box 2"/>
                          <wps:cNvSpPr txBox="1">
                            <a:spLocks noChangeArrowheads="1"/>
                          </wps:cNvSpPr>
                          <wps:spPr bwMode="auto">
                            <a:xfrm>
                              <a:off x="2548597" y="-109945"/>
                              <a:ext cx="279397" cy="1841947"/>
                            </a:xfrm>
                            <a:prstGeom prst="rect">
                              <a:avLst/>
                            </a:prstGeom>
                            <a:noFill/>
                            <a:ln w="9525">
                              <a:noFill/>
                              <a:miter lim="800000"/>
                              <a:headEnd/>
                              <a:tailEnd/>
                            </a:ln>
                          </wps:spPr>
                          <wps:txbx>
                            <w:txbxContent>
                              <w:p w14:paraId="0B642E91" w14:textId="77777777" w:rsidR="002F6C3D" w:rsidRPr="002F6C3D" w:rsidRDefault="002F6C3D" w:rsidP="007E7547">
                                <w:pPr>
                                  <w:rPr>
                                    <w:rFonts w:ascii="Arial" w:hAnsi="Arial" w:cs="Arial"/>
                                    <w:b/>
                                    <w:sz w:val="28"/>
                                    <w:szCs w:val="28"/>
                                  </w:rPr>
                                </w:pPr>
                                <w:r w:rsidRPr="002F6C3D">
                                  <w:rPr>
                                    <w:rFonts w:ascii="Arial" w:hAnsi="Arial" w:cs="Arial"/>
                                    <w:b/>
                                    <w:sz w:val="28"/>
                                    <w:szCs w:val="28"/>
                                  </w:rPr>
                                  <w:t>B</w:t>
                                </w:r>
                              </w:p>
                            </w:txbxContent>
                          </wps:txbx>
                          <wps:bodyPr rot="0" vert="horz" wrap="square" lIns="91440" tIns="45720" rIns="91440" bIns="45720" anchor="t" anchorCtr="0">
                            <a:noAutofit/>
                          </wps:bodyPr>
                        </wps:wsp>
                        <wpg:graphicFrame>
                          <wpg:cNvPr id="322" name="Chart 322"/>
                          <wpg:cNvFrPr/>
                          <wpg:xfrm>
                            <a:off x="2481873" y="-76203"/>
                            <a:ext cx="3342347" cy="2744624"/>
                          </wpg:xfrm>
                          <a:graphic>
                            <a:graphicData uri="http://schemas.openxmlformats.org/drawingml/2006/chart">
                              <c:chart xmlns:c="http://schemas.openxmlformats.org/drawingml/2006/chart" xmlns:r="http://schemas.openxmlformats.org/officeDocument/2006/relationships" r:id="rId22"/>
                            </a:graphicData>
                          </a:graphic>
                        </wpg:graphicFrame>
                        <wpg:graphicFrame>
                          <wpg:cNvPr id="3" name="Chart 1"/>
                          <wpg:cNvFrPr/>
                          <wpg:xfrm>
                            <a:off x="31750" y="-18"/>
                            <a:ext cx="2614246" cy="2762223"/>
                          </wpg:xfrm>
                          <a:graphic>
                            <a:graphicData uri="http://schemas.openxmlformats.org/drawingml/2006/chart">
                              <c:chart xmlns:c="http://schemas.openxmlformats.org/drawingml/2006/chart" xmlns:r="http://schemas.openxmlformats.org/officeDocument/2006/relationships" r:id="rId23"/>
                            </a:graphicData>
                          </a:graphic>
                        </wpg:graphicFrame>
                      </wpg:grpSp>
                      <wps:wsp>
                        <wps:cNvPr id="307" name="Text Box 2"/>
                        <wps:cNvSpPr txBox="1">
                          <a:spLocks noChangeArrowheads="1"/>
                        </wps:cNvSpPr>
                        <wps:spPr bwMode="auto">
                          <a:xfrm>
                            <a:off x="0" y="286294"/>
                            <a:ext cx="216877" cy="320040"/>
                          </a:xfrm>
                          <a:prstGeom prst="rect">
                            <a:avLst/>
                          </a:prstGeom>
                          <a:solidFill>
                            <a:srgbClr val="FFFFFF"/>
                          </a:solidFill>
                          <a:ln w="9525">
                            <a:noFill/>
                            <a:miter lim="800000"/>
                            <a:headEnd/>
                            <a:tailEnd/>
                          </a:ln>
                        </wps:spPr>
                        <wps:txbx>
                          <w:txbxContent>
                            <w:p w14:paraId="52ECC1A6" w14:textId="053E7A75" w:rsidR="002F6C3D" w:rsidRPr="009E6446" w:rsidRDefault="002F6C3D">
                              <w:pPr>
                                <w:rPr>
                                  <w:rFonts w:ascii="Arial" w:hAnsi="Arial" w:cs="Arial"/>
                                  <w:b/>
                                  <w:sz w:val="28"/>
                                  <w:szCs w:val="28"/>
                                </w:rPr>
                              </w:pPr>
                              <w:r w:rsidRPr="009E6446">
                                <w:rPr>
                                  <w:rFonts w:ascii="Arial" w:hAnsi="Arial" w:cs="Arial"/>
                                  <w:b/>
                                  <w:sz w:val="28"/>
                                  <w:szCs w:val="28"/>
                                </w:rPr>
                                <w:t>A</w:t>
                              </w:r>
                            </w:p>
                          </w:txbxContent>
                        </wps:txbx>
                        <wps:bodyPr rot="0" vert="horz" wrap="square" lIns="91440" tIns="45720" rIns="91440" bIns="45720" anchor="t" anchorCtr="0">
                          <a:noAutofit/>
                        </wps:bodyPr>
                      </wps:wsp>
                    </wpg:wgp>
                  </a:graphicData>
                </a:graphic>
              </wp:inline>
            </w:drawing>
          </mc:Choice>
          <mc:Fallback>
            <w:pict>
              <v:group w14:anchorId="2629C7A3" id="Group 326" o:spid="_x0000_s1066" style="width:456.1pt;height:226.15pt;mso-position-horizontal-relative:char;mso-position-vertical-relative:line" coordorigin=",2862" coordsize="57924,28721" o:gfxdata="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">
                <v:group id="Group 323" o:spid="_x0000_s1067" style="position:absolute;top:2862;width:57924;height:28722" coordorigin="317,-1099" coordsize="57924,2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Text Box 2" o:spid="_x0000_s1068" type="#_x0000_t202" style="position:absolute;left:25485;top:-1099;width:2794;height:18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0B642E91" w14:textId="77777777" w:rsidR="002F6C3D" w:rsidRPr="002F6C3D" w:rsidRDefault="002F6C3D" w:rsidP="007E7547">
                          <w:pPr>
                            <w:rPr>
                              <w:rFonts w:ascii="Arial" w:hAnsi="Arial" w:cs="Arial"/>
                              <w:b/>
                              <w:sz w:val="28"/>
                              <w:szCs w:val="28"/>
                            </w:rPr>
                          </w:pPr>
                          <w:r w:rsidRPr="002F6C3D">
                            <w:rPr>
                              <w:rFonts w:ascii="Arial" w:hAnsi="Arial" w:cs="Arial"/>
                              <w:b/>
                              <w:sz w:val="28"/>
                              <w:szCs w:val="28"/>
                            </w:rPr>
                            <w:t>B</w:t>
                          </w:r>
                        </w:p>
                      </w:txbxContent>
                    </v:textbox>
                  </v:shape>
                  <v:shape id="Chart 322" o:spid="_x0000_s1069" type="#_x0000_t75" style="position:absolute;left:26164;top:-672;width:31943;height:26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">
                    <v:imagedata r:id="rId24" o:title=""/>
                    <o:lock v:ext="edit" aspectratio="f"/>
                  </v:shape>
                  <v:shape id="Chart 1" o:spid="_x0000_s1070" type="#_x0000_t75" style="position:absolute;left:1292;top:241;width:23897;height:260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">
                    <v:imagedata r:id="rId25" o:title=""/>
                    <o:lock v:ext="edit" aspectratio="f"/>
                  </v:shape>
                </v:group>
                <v:shape id="Text Box 2" o:spid="_x0000_s1071" type="#_x0000_t202" style="position:absolute;top:2862;width:2168;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" stroked="f">
                  <v:textbox>
                    <w:txbxContent>
                      <w:p w14:paraId="52ECC1A6" w14:textId="053E7A75" w:rsidR="002F6C3D" w:rsidRPr="009E6446" w:rsidRDefault="002F6C3D">
                        <w:pPr>
                          <w:rPr>
                            <w:rFonts w:ascii="Arial" w:hAnsi="Arial" w:cs="Arial"/>
                            <w:b/>
                            <w:sz w:val="28"/>
                            <w:szCs w:val="28"/>
                          </w:rPr>
                        </w:pPr>
                        <w:r w:rsidRPr="009E6446">
                          <w:rPr>
                            <w:rFonts w:ascii="Arial" w:hAnsi="Arial" w:cs="Arial"/>
                            <w:b/>
                            <w:sz w:val="28"/>
                            <w:szCs w:val="28"/>
                          </w:rPr>
                          <w:t>A</w:t>
                        </w:r>
                      </w:p>
                    </w:txbxContent>
                  </v:textbox>
                </v:shape>
                <w10:anchorlock/>
              </v:group>
              <o:OLEObject Type="Embed" ProgID="Excel.Chart.8" ShapeID="Chart 322" DrawAspect="Content" ObjectID="_1714932343" r:id="rId26">
                <o:FieldCodes>\s</o:FieldCodes>
              </o:OLEObject>
            </w:pict>
          </mc:Fallback>
        </mc:AlternateContent>
      </w:r>
    </w:p>
    <w:p w14:paraId="4F5F9F98" w14:textId="2F56B330" w:rsidR="001A72B6" w:rsidRDefault="001A72B6" w:rsidP="0050314A">
      <w:pPr>
        <w:spacing w:after="0" w:line="240" w:lineRule="auto"/>
        <w:rPr>
          <w:rFonts w:ascii="Times New Roman" w:hAnsi="Times New Roman" w:cs="Times New Roman"/>
          <w:b/>
          <w:sz w:val="20"/>
          <w:szCs w:val="20"/>
        </w:rPr>
      </w:pPr>
    </w:p>
    <w:p w14:paraId="38054F37" w14:textId="413C518B" w:rsidR="00541F39" w:rsidRPr="009D1754" w:rsidRDefault="007E6D90" w:rsidP="0050314A">
      <w:pPr>
        <w:spacing w:after="0" w:line="240" w:lineRule="auto"/>
        <w:rPr>
          <w:rFonts w:ascii="Times New Roman" w:hAnsi="Times New Roman" w:cs="Times New Roman"/>
          <w:sz w:val="20"/>
          <w:szCs w:val="20"/>
        </w:rPr>
      </w:pPr>
      <w:r w:rsidRPr="5A109363">
        <w:rPr>
          <w:rFonts w:ascii="Times New Roman" w:hAnsi="Times New Roman" w:cs="Times New Roman"/>
          <w:b/>
          <w:bCs/>
          <w:sz w:val="20"/>
          <w:szCs w:val="20"/>
        </w:rPr>
        <w:t xml:space="preserve">Figure </w:t>
      </w:r>
      <w:r w:rsidR="00A800FA" w:rsidRPr="5A109363">
        <w:rPr>
          <w:rFonts w:ascii="Times New Roman" w:hAnsi="Times New Roman" w:cs="Times New Roman"/>
          <w:b/>
          <w:bCs/>
          <w:sz w:val="20"/>
          <w:szCs w:val="20"/>
        </w:rPr>
        <w:t>3</w:t>
      </w:r>
      <w:r w:rsidR="0050314A" w:rsidRPr="5A109363">
        <w:rPr>
          <w:rFonts w:ascii="Times New Roman" w:hAnsi="Times New Roman" w:cs="Times New Roman"/>
          <w:b/>
          <w:bCs/>
          <w:sz w:val="20"/>
          <w:szCs w:val="20"/>
        </w:rPr>
        <w:t>.</w:t>
      </w:r>
      <w:r w:rsidR="0050314A" w:rsidRPr="5A109363">
        <w:rPr>
          <w:rFonts w:ascii="Times New Roman" w:hAnsi="Times New Roman" w:cs="Times New Roman"/>
          <w:sz w:val="20"/>
          <w:szCs w:val="20"/>
        </w:rPr>
        <w:t xml:space="preserve"> Air-side </w:t>
      </w:r>
      <w:r w:rsidR="00D42C95" w:rsidRPr="5A109363">
        <w:rPr>
          <w:rFonts w:ascii="Times New Roman" w:hAnsi="Times New Roman" w:cs="Times New Roman"/>
          <w:sz w:val="20"/>
          <w:szCs w:val="20"/>
        </w:rPr>
        <w:t xml:space="preserve">efficiency </w:t>
      </w:r>
      <w:r w:rsidR="0050314A" w:rsidRPr="5A109363">
        <w:rPr>
          <w:rFonts w:ascii="Times New Roman" w:hAnsi="Times New Roman" w:cs="Times New Roman"/>
          <w:sz w:val="20"/>
          <w:szCs w:val="20"/>
        </w:rPr>
        <w:t>and outlet air temperature as</w:t>
      </w:r>
      <w:r w:rsidR="00D42C95" w:rsidRPr="5A109363">
        <w:rPr>
          <w:rFonts w:ascii="Times New Roman" w:hAnsi="Times New Roman" w:cs="Times New Roman"/>
          <w:sz w:val="20"/>
          <w:szCs w:val="20"/>
        </w:rPr>
        <w:t xml:space="preserve"> function</w:t>
      </w:r>
      <w:r w:rsidR="0050314A" w:rsidRPr="5A109363">
        <w:rPr>
          <w:rFonts w:ascii="Times New Roman" w:hAnsi="Times New Roman" w:cs="Times New Roman"/>
          <w:sz w:val="20"/>
          <w:szCs w:val="20"/>
        </w:rPr>
        <w:t>s</w:t>
      </w:r>
      <w:r w:rsidR="00D42C95" w:rsidRPr="5A109363">
        <w:rPr>
          <w:rFonts w:ascii="Times New Roman" w:hAnsi="Times New Roman" w:cs="Times New Roman"/>
          <w:sz w:val="20"/>
          <w:szCs w:val="20"/>
        </w:rPr>
        <w:t xml:space="preserve"> of </w:t>
      </w:r>
      <w:r w:rsidR="00B75D03" w:rsidRPr="5A109363">
        <w:rPr>
          <w:rFonts w:ascii="Times New Roman" w:hAnsi="Times New Roman" w:cs="Times New Roman"/>
          <w:sz w:val="20"/>
          <w:szCs w:val="20"/>
        </w:rPr>
        <w:t xml:space="preserve">water flow rate (a) and </w:t>
      </w:r>
      <w:r w:rsidR="00CD76C7" w:rsidRPr="5A109363">
        <w:rPr>
          <w:rFonts w:ascii="Times New Roman" w:hAnsi="Times New Roman" w:cs="Times New Roman"/>
          <w:sz w:val="20"/>
          <w:szCs w:val="20"/>
        </w:rPr>
        <w:t xml:space="preserve">inlet </w:t>
      </w:r>
      <w:r w:rsidR="0050314A" w:rsidRPr="5A109363">
        <w:rPr>
          <w:rFonts w:ascii="Times New Roman" w:hAnsi="Times New Roman" w:cs="Times New Roman"/>
          <w:sz w:val="20"/>
          <w:szCs w:val="20"/>
        </w:rPr>
        <w:t>air velocity (b)</w:t>
      </w:r>
      <w:r w:rsidR="0059379D" w:rsidRPr="5A109363">
        <w:rPr>
          <w:rFonts w:ascii="Times New Roman" w:hAnsi="Times New Roman" w:cs="Times New Roman"/>
          <w:sz w:val="20"/>
          <w:szCs w:val="20"/>
        </w:rPr>
        <w:t>.</w:t>
      </w:r>
    </w:p>
    <w:p w14:paraId="3EBCD516" w14:textId="00C6A50E" w:rsidR="002F5D02" w:rsidRDefault="002F5D02" w:rsidP="001325BB">
      <w:pPr>
        <w:spacing w:after="0" w:line="240" w:lineRule="auto"/>
        <w:rPr>
          <w:rFonts w:ascii="Times New Roman" w:hAnsi="Times New Roman" w:cs="Times New Roman"/>
          <w:sz w:val="20"/>
          <w:szCs w:val="20"/>
        </w:rPr>
      </w:pPr>
    </w:p>
    <w:p w14:paraId="4F94496D" w14:textId="677B3459" w:rsidR="00F70625" w:rsidRDefault="00F70625" w:rsidP="00F70625">
      <w:pPr>
        <w:spacing w:after="0" w:line="240" w:lineRule="auto"/>
        <w:rPr>
          <w:rFonts w:ascii="Times New Roman" w:hAnsi="Times New Roman" w:cs="Times New Roman"/>
          <w:sz w:val="20"/>
          <w:szCs w:val="20"/>
        </w:rPr>
      </w:pPr>
      <w:r w:rsidRPr="00F70625">
        <w:rPr>
          <w:rFonts w:ascii="Times New Roman" w:hAnsi="Times New Roman" w:cs="Times New Roman"/>
          <w:sz w:val="20"/>
          <w:szCs w:val="20"/>
        </w:rPr>
        <w:t xml:space="preserve">The non-linear increase in the outlet air temperature and decrease in efficiency can be explained considering the contact time between the water and air. As the velocity increases, the contact time for heat and mass transfer between the air and water reduces, leading to a lower temperature change on the air side and thus, a lower efficiency. As velocity continues to increase to very high values and contact time approaches zero, air will exit the packing at its inlet temperature, leading to a theoretical minimum efficiency. Increasing the velocity further above this will not lead to a further decrease in efficiency because the efficiency depends on the difference between incoming and outgoing air. To evaluate the performance of the low-cost, miniaturized evaporative cooler in light of larger laboratory systems, it is necessary to compare the influence of flow rate and velocity to trends reported in existing literature. Sheng and Nnanna </w:t>
      </w:r>
      <w:r w:rsidRPr="00F70625">
        <w:rPr>
          <w:rFonts w:ascii="Times New Roman" w:hAnsi="Times New Roman" w:cs="Times New Roman"/>
          <w:sz w:val="20"/>
          <w:szCs w:val="20"/>
        </w:rPr>
        <w:fldChar w:fldCharType="begin"/>
      </w:r>
      <w:r w:rsidRPr="00F70625">
        <w:rPr>
          <w:rFonts w:ascii="Times New Roman" w:hAnsi="Times New Roman" w:cs="Times New Roman"/>
          <w:sz w:val="20"/>
          <w:szCs w:val="20"/>
        </w:rPr>
        <w:instrText xml:space="preserve"> ADDIN EN.CITE &lt;EndNote&gt;&lt;Cite&gt;&lt;Author&gt;C.&lt;/Author&gt;&lt;Year&gt;2012&lt;/Year&gt;&lt;IDText&gt;Empirical Correlation of Cooling Efficiency and Transport Phenomena of Direct Evaporative Cooler&lt;/IDText&gt;&lt;DisplayText&gt;[24]&lt;/DisplayText&gt;&lt;record&gt;&lt;urls&gt;&lt;related-urls&gt;&lt;url&gt;https://www.researchgate.net/publication/257525900_Empirical_Correlation_of_Cooling_Efficiency_and_Transport_Phenomena_of_Direct_Evaporative_Cooler&lt;/url&gt;&lt;/related-urls&gt;&lt;/urls&gt;&lt;titles&gt;&lt;title&gt;Empirical Correlation of Cooling Efficiency and Transport Phenomena of Direct Evaporative Cooler&lt;/title&gt;&lt;secondary-title&gt;Applied Thermal Engineering&lt;/secondary-title&gt;&lt;/titles&gt;&lt;pages&gt;48-55&lt;/pages&gt;&lt;contributors&gt;&lt;authors&gt;&lt;author&gt;C. Sheng&lt;/author&gt;&lt;author&gt;G. Nnanna&lt;/author&gt;&lt;/authors&gt;&lt;/contributors&gt;&lt;added-date format="utc"&gt;1645055225&lt;/added-date&gt;&lt;ref-type name="Journal Article"&gt;17&lt;/ref-type&gt;&lt;dates&gt;&lt;year&gt;2012&lt;/year&gt;&lt;/dates&gt;&lt;rec-number&gt;477&lt;/rec-number&gt;&lt;last-updated-date format="utc"&gt;1645055225&lt;/last-updated-date&gt;&lt;electronic-resource-num&gt;10.1016/j.applthermaleng.2012.01.052&lt;/electronic-resource-num&gt;&lt;volume&gt;40&lt;/volume&gt;&lt;/record&gt;&lt;/Cite&gt;&lt;/EndNote&gt;</w:instrText>
      </w:r>
      <w:r w:rsidRPr="00F70625">
        <w:rPr>
          <w:rFonts w:ascii="Times New Roman" w:hAnsi="Times New Roman" w:cs="Times New Roman"/>
          <w:sz w:val="20"/>
          <w:szCs w:val="20"/>
        </w:rPr>
        <w:fldChar w:fldCharType="separate"/>
      </w:r>
      <w:r w:rsidRPr="00F70625">
        <w:rPr>
          <w:rFonts w:ascii="Times New Roman" w:hAnsi="Times New Roman" w:cs="Times New Roman"/>
          <w:sz w:val="20"/>
          <w:szCs w:val="20"/>
        </w:rPr>
        <w:t>[25]</w:t>
      </w:r>
      <w:r w:rsidRPr="00F70625">
        <w:rPr>
          <w:rFonts w:ascii="Times New Roman" w:hAnsi="Times New Roman" w:cs="Times New Roman"/>
          <w:sz w:val="20"/>
          <w:szCs w:val="20"/>
        </w:rPr>
        <w:fldChar w:fldCharType="end"/>
      </w:r>
      <w:r w:rsidRPr="00F70625">
        <w:rPr>
          <w:rFonts w:ascii="Times New Roman" w:hAnsi="Times New Roman" w:cs="Times New Roman"/>
          <w:sz w:val="20"/>
          <w:szCs w:val="20"/>
        </w:rPr>
        <w:t xml:space="preserve"> report an efficiency decrease of 19% over a 0.8-3 m/s air velocity range for a bench-scale direct evaporative cooler with cellulose paper medium and fit a non-linear empirical correlation showing that efficiency </w:t>
      </w:r>
      <w:del w:id="26" w:author="Bernie Van Wie" w:date="2022-05-24T20:56:00Z">
        <w:r w:rsidRPr="00F70625" w:rsidDel="00B254D9">
          <w:rPr>
            <w:rFonts w:ascii="Times New Roman" w:hAnsi="Times New Roman" w:cs="Times New Roman"/>
            <w:sz w:val="20"/>
            <w:szCs w:val="20"/>
          </w:rPr>
          <w:delText xml:space="preserve">correlated </w:delText>
        </w:r>
      </w:del>
      <w:ins w:id="27" w:author="Bernie Van Wie" w:date="2022-05-24T20:56:00Z">
        <w:r w:rsidR="00B254D9">
          <w:rPr>
            <w:rFonts w:ascii="Times New Roman" w:hAnsi="Times New Roman" w:cs="Times New Roman"/>
            <w:sz w:val="20"/>
            <w:szCs w:val="20"/>
          </w:rPr>
          <w:t>related</w:t>
        </w:r>
        <w:r w:rsidR="00B254D9" w:rsidRPr="00F70625">
          <w:rPr>
            <w:rFonts w:ascii="Times New Roman" w:hAnsi="Times New Roman" w:cs="Times New Roman"/>
            <w:sz w:val="20"/>
            <w:szCs w:val="20"/>
          </w:rPr>
          <w:t xml:space="preserve"> </w:t>
        </w:r>
      </w:ins>
      <w:r w:rsidRPr="00F70625">
        <w:rPr>
          <w:rFonts w:ascii="Times New Roman" w:hAnsi="Times New Roman" w:cs="Times New Roman"/>
          <w:sz w:val="20"/>
          <w:szCs w:val="20"/>
        </w:rPr>
        <w:t xml:space="preserve">to air velocity </w:t>
      </w:r>
      <w:ins w:id="28" w:author="Bernie Van Wie" w:date="2022-05-24T20:57:00Z">
        <w:r w:rsidR="00B254D9">
          <w:rPr>
            <w:rFonts w:ascii="Times New Roman" w:hAnsi="Times New Roman" w:cs="Times New Roman"/>
            <w:sz w:val="20"/>
            <w:szCs w:val="20"/>
          </w:rPr>
          <w:t xml:space="preserve">raised </w:t>
        </w:r>
      </w:ins>
      <w:r w:rsidRPr="00F70625">
        <w:rPr>
          <w:rFonts w:ascii="Times New Roman" w:hAnsi="Times New Roman" w:cs="Times New Roman"/>
          <w:sz w:val="20"/>
          <w:szCs w:val="20"/>
        </w:rPr>
        <w:t xml:space="preserve">to the -0.19 power. Using a differential energy balance on air and turbulent heat transfer correlations, Wu, et.al. </w:t>
      </w:r>
      <w:r w:rsidRPr="00F70625">
        <w:rPr>
          <w:rFonts w:ascii="Times New Roman" w:hAnsi="Times New Roman" w:cs="Times New Roman"/>
          <w:sz w:val="20"/>
          <w:szCs w:val="20"/>
        </w:rPr>
        <w:fldChar w:fldCharType="begin"/>
      </w:r>
      <w:r w:rsidRPr="00F70625">
        <w:rPr>
          <w:rFonts w:ascii="Times New Roman" w:hAnsi="Times New Roman" w:cs="Times New Roman"/>
          <w:sz w:val="20"/>
          <w:szCs w:val="20"/>
        </w:rPr>
        <w:instrText xml:space="preserve"> ADDIN EN.CITE &lt;EndNote&gt;&lt;Cite&gt;&lt;Author&gt;J.M.&lt;/Author&gt;&lt;Year&gt;2009&lt;/Year&gt;&lt;IDText&gt;Theoretical analysis on heat and mass transfer in a direct evaporative cooler&lt;/IDText&gt;&lt;DisplayText&gt;[25]&lt;/DisplayText&gt;&lt;record&gt;&lt;urls&gt;&lt;related-urls&gt;&lt;url&gt;https://www.google.com/search?q=exponential+decay+model&amp;amp;rlz=1C1VDKB_enUS987US987&amp;amp;oq=exponential+decay+&amp;amp;aqs=chrome.2.69i57j0i131i433i512j0i20i263i512j0i131i433i512l2j0i512l5.4408j1j7&amp;amp;sourceid=chrome&amp;amp;ie=UTF-8&lt;/url&gt;&lt;/related-urls&gt;&lt;/urls&gt;&lt;titles&gt;&lt;title&gt;Theoretical analysis on heat and mass transfer in a direct evaporative cooler&lt;/title&gt;&lt;secondary-title&gt;Applied Thermal Engineering&lt;/secondary-title&gt;&lt;/titles&gt;&lt;pages&gt;980-984&lt;/pages&gt;&lt;number&gt;5-6&lt;/number&gt;&lt;contributors&gt;&lt;authors&gt;&lt;author&gt;J.M. Wu&lt;/author&gt;&lt;author&gt;X. Huang&lt;/author&gt;&lt;author&gt;H. Zhang&lt;/author&gt;&lt;/authors&gt;&lt;/contributors&gt;&lt;language&gt;glish&lt;/language&gt;&lt;added-date format="utc"&gt;1645056819&lt;/added-date&gt;&lt;ref-type name="Journal Article"&gt;17&lt;/ref-type&gt;&lt;dates&gt;&lt;year&gt;2009&lt;/year&gt;&lt;/dates&gt;&lt;rec-number&gt;478&lt;/rec-number&gt;&lt;last-updated-date format="utc"&gt;1645056819&lt;/last-updated-date&gt;&lt;electronic-resource-num&gt;10.1016/j.applthermaleng.2008.05.016&lt;/electronic-resource-num&gt;&lt;volume&gt;29&lt;/volume&gt;&lt;/record&gt;&lt;/Cite&gt;&lt;/EndNote&gt;</w:instrText>
      </w:r>
      <w:r w:rsidRPr="00F70625">
        <w:rPr>
          <w:rFonts w:ascii="Times New Roman" w:hAnsi="Times New Roman" w:cs="Times New Roman"/>
          <w:sz w:val="20"/>
          <w:szCs w:val="20"/>
        </w:rPr>
        <w:fldChar w:fldCharType="separate"/>
      </w:r>
      <w:r w:rsidRPr="00F70625">
        <w:rPr>
          <w:rFonts w:ascii="Times New Roman" w:hAnsi="Times New Roman" w:cs="Times New Roman"/>
          <w:sz w:val="20"/>
          <w:szCs w:val="20"/>
        </w:rPr>
        <w:t>[26]</w:t>
      </w:r>
      <w:r w:rsidRPr="00F70625">
        <w:rPr>
          <w:rFonts w:ascii="Times New Roman" w:hAnsi="Times New Roman" w:cs="Times New Roman"/>
          <w:sz w:val="20"/>
          <w:szCs w:val="20"/>
        </w:rPr>
        <w:fldChar w:fldCharType="end"/>
      </w:r>
      <w:r w:rsidRPr="00F70625">
        <w:rPr>
          <w:rFonts w:ascii="Times New Roman" w:hAnsi="Times New Roman" w:cs="Times New Roman"/>
          <w:sz w:val="20"/>
          <w:szCs w:val="20"/>
        </w:rPr>
        <w:t xml:space="preserve"> derive a function for the efficiency in the form </w:t>
      </w:r>
      <m:oMath>
        <m:sSub>
          <m:sSubPr>
            <m:ctrlPr>
              <w:rPr>
                <w:rFonts w:ascii="Cambria Math" w:hAnsi="Cambria Math" w:cs="Times New Roman"/>
                <w:i/>
                <w:sz w:val="20"/>
                <w:szCs w:val="20"/>
              </w:rPr>
            </m:ctrlPr>
          </m:sSubPr>
          <m:e>
            <m:r>
              <w:rPr>
                <w:rFonts w:ascii="Cambria Math" w:hAnsi="Cambria Math" w:cs="Times New Roman"/>
                <w:sz w:val="20"/>
                <w:szCs w:val="20"/>
              </w:rPr>
              <m:t>ε</m:t>
            </m:r>
          </m:e>
          <m:sub>
            <m:r>
              <w:rPr>
                <w:rFonts w:ascii="Cambria Math" w:hAnsi="Cambria Math" w:cs="Times New Roman"/>
                <w:sz w:val="20"/>
                <w:szCs w:val="20"/>
              </w:rPr>
              <m:t>air</m:t>
            </m:r>
          </m:sub>
        </m:sSub>
        <m:r>
          <w:rPr>
            <w:rFonts w:ascii="Cambria Math" w:hAnsi="Cambria Math" w:cs="Times New Roman"/>
            <w:sz w:val="20"/>
            <w:szCs w:val="20"/>
          </w:rPr>
          <m:t>=1-exp(-β</m:t>
        </m:r>
        <m:f>
          <m:fPr>
            <m:ctrlPr>
              <w:rPr>
                <w:rFonts w:ascii="Cambria Math" w:hAnsi="Cambria Math" w:cs="Times New Roman"/>
                <w:i/>
                <w:sz w:val="20"/>
                <w:szCs w:val="20"/>
              </w:rPr>
            </m:ctrlPr>
          </m:fPr>
          <m:num>
            <m:r>
              <w:rPr>
                <w:rFonts w:ascii="Cambria Math" w:hAnsi="Cambria Math" w:cs="Times New Roman"/>
                <w:sz w:val="20"/>
                <w:szCs w:val="20"/>
              </w:rPr>
              <m:t>δ</m:t>
            </m:r>
          </m:num>
          <m:den>
            <m:sSup>
              <m:sSupPr>
                <m:ctrlPr>
                  <w:rPr>
                    <w:rFonts w:ascii="Cambria Math" w:hAnsi="Cambria Math" w:cs="Times New Roman"/>
                    <w:i/>
                    <w:sz w:val="20"/>
                    <w:szCs w:val="20"/>
                  </w:rPr>
                </m:ctrlPr>
              </m:sSupPr>
              <m:e>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Sub>
              </m:e>
              <m:sup>
                <m:r>
                  <w:rPr>
                    <w:rFonts w:ascii="Cambria Math" w:hAnsi="Cambria Math" w:cs="Times New Roman"/>
                    <w:sz w:val="20"/>
                    <w:szCs w:val="20"/>
                  </w:rPr>
                  <m:t>0.2</m:t>
                </m:r>
              </m:sup>
            </m:sSup>
          </m:den>
        </m:f>
        <m:r>
          <w:rPr>
            <w:rFonts w:ascii="Cambria Math" w:hAnsi="Cambria Math" w:cs="Times New Roman"/>
            <w:sz w:val="20"/>
            <w:szCs w:val="20"/>
          </w:rPr>
          <m:t>)</m:t>
        </m:r>
      </m:oMath>
      <w:r w:rsidRPr="00F70625">
        <w:rPr>
          <w:rFonts w:ascii="Times New Roman" w:hAnsi="Times New Roman" w:cs="Times New Roman"/>
          <w:sz w:val="20"/>
          <w:szCs w:val="20"/>
        </w:rPr>
        <w:t xml:space="preserve">, where </w:t>
      </w:r>
      <m:oMath>
        <m:r>
          <w:rPr>
            <w:rFonts w:ascii="Cambria Math" w:hAnsi="Cambria Math" w:cs="Times New Roman"/>
            <w:sz w:val="20"/>
            <w:szCs w:val="20"/>
          </w:rPr>
          <m:t>β</m:t>
        </m:r>
      </m:oMath>
      <w:r w:rsidRPr="00F70625">
        <w:rPr>
          <w:rFonts w:ascii="Times New Roman" w:hAnsi="Times New Roman" w:cs="Times New Roman"/>
          <w:sz w:val="20"/>
          <w:szCs w:val="20"/>
        </w:rPr>
        <w:t xml:space="preserve"> is constant, and predict an approximately 16% decrease in efficiency for a 0.1 m thick fiberglass paper corrugated medium pad with an increase in velocity from 1 to 4 m/s. The measured change in </w:t>
      </w:r>
      <w:r w:rsidRPr="00F70625">
        <w:rPr>
          <w:rFonts w:ascii="Times New Roman" w:hAnsi="Times New Roman" w:cs="Times New Roman"/>
          <w:sz w:val="20"/>
          <w:szCs w:val="20"/>
        </w:rPr>
        <w:lastRenderedPageBreak/>
        <w:t xml:space="preserve">efficiency in our system of 16% over a 1.5 m/s range in air velocity is slightly larger than decreases previously reported in the literature, but the overall trend agrees well. </w:t>
      </w:r>
    </w:p>
    <w:p w14:paraId="40B63AAE" w14:textId="77777777" w:rsidR="00F70625" w:rsidRPr="00F70625" w:rsidRDefault="00F70625" w:rsidP="00F70625">
      <w:pPr>
        <w:spacing w:after="0" w:line="240" w:lineRule="auto"/>
        <w:rPr>
          <w:rFonts w:ascii="Times New Roman" w:hAnsi="Times New Roman" w:cs="Times New Roman"/>
          <w:sz w:val="20"/>
          <w:szCs w:val="20"/>
        </w:rPr>
      </w:pPr>
    </w:p>
    <w:p w14:paraId="06D1B531" w14:textId="255412D9" w:rsidR="00F70625" w:rsidRPr="00F70625" w:rsidRDefault="00F70625" w:rsidP="00F70625">
      <w:pPr>
        <w:spacing w:after="0" w:line="240" w:lineRule="auto"/>
        <w:rPr>
          <w:rFonts w:ascii="Times New Roman" w:hAnsi="Times New Roman" w:cs="Times New Roman"/>
          <w:sz w:val="20"/>
          <w:szCs w:val="20"/>
        </w:rPr>
      </w:pPr>
      <w:r w:rsidRPr="5A109363">
        <w:rPr>
          <w:rFonts w:ascii="Times New Roman" w:hAnsi="Times New Roman" w:cs="Times New Roman"/>
          <w:sz w:val="20"/>
          <w:szCs w:val="20"/>
        </w:rPr>
        <w:t xml:space="preserve">Regarding the influence of water flow rate, Nada, et.al.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&lt;EndNote&gt;&lt;Cite&gt;&lt;Author&gt;S.A.&lt;/Author&gt;&lt;Year&gt;2019&lt;/Year&gt;&lt;IDText&gt;Experimental investigation of energy and exergy performance of a direct evaporative cooler using a new pad type&lt;/IDText&gt;&lt;DisplayText&gt;[26]&lt;/DisplayText&gt;&lt;record&gt;&lt;urls&gt;&lt;related-urls&gt;&lt;url&gt;https://www.researchgate.net/publication/336001472_Experimental_investigation_of_energy_and_exergy_performance_of_a_direct_evaporative_cooler_using_a_new_pad_type&lt;/url&gt;&lt;/related-urls&gt;&lt;/urls&gt;&lt;titles&gt;&lt;title&gt;Experimental investigation of energy and exergy performance of a direct evaporative cooler using a new pad type&lt;/title&gt;&lt;secondary-title&gt;Energy and Buildings&lt;/secondary-title&gt;&lt;/titles&gt;&lt;pages&gt;109449&lt;/pages&gt;&lt;number&gt;6&lt;/number&gt;&lt;contributors&gt;&lt;authors&gt;&lt;author&gt;S.A. Nada&lt;/author&gt;&lt;author&gt;A.S. Fouda&lt;/author&gt;&lt;author&gt;M.A. Mahmouod&lt;/author&gt;&lt;author&gt;H. Elattar&lt;/author&gt;&lt;/authors&gt;&lt;/contributors&gt;&lt;added-date format="utc"&gt;1645051966&lt;/added-date&gt;&lt;ref-type name="Journal Article"&gt;17&lt;/ref-type&gt;&lt;dates&gt;&lt;year&gt;2019&lt;/year&gt;&lt;/dates&gt;&lt;rec-number&gt;476&lt;/rec-number&gt;&lt;last-updated-date format="utc"&gt;1645051966&lt;/last-updated-date&gt;&lt;electronic-resource-num&gt;10.1016/j.enbuild.2019.109449&lt;/electronic-resource-num&gt;&lt;volume&gt;203&lt;/volume&gt;&lt;/record&gt;&lt;/Cite&gt;&lt;/EndNote&gt;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[27]</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report that the efficiency increased from 60-68% in a direct evaporative cooler constructed with a corrugated cellulose paper medium when water flow rate was varied from 46.7 to 167 mL/s with only a 2% increase between a 46.7 and 95.6 mL/s flowrate. In their review of evaporative cooling systems, Tejero-Gonzáleza and Franco-Salas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&lt;EndNote&gt;&lt;Cite&gt;&lt;Author&gt;A.&lt;/Author&gt;&lt;Year&gt;2021&lt;/Year&gt;&lt;IDText&gt;Optimal operation of evaporative cooling pads: A review&lt;/IDText&gt;&lt;DisplayText&gt;[16]&lt;/DisplayText&gt;&lt;record&gt;&lt;urls&gt;&lt;related-urls&gt;&lt;url&gt;https://reader.elsevier.com/reader/sd/pii/S1364032121009072?token=F7F9B52D13067893EA6A4B777E206EBBB04AFC41ED232E19A2E09EB6AB0324A7DC707019C719D98606E5CAA9BB5499D8&amp;amp;originRegion=us-east-1&amp;amp;originCreation=20220305231800&lt;/url&gt;&lt;/related-urls&gt;&lt;/urls&gt;&lt;titles&gt;&lt;title&gt;Optimal operation of evaporative cooling pads: A review&lt;/title&gt;&lt;secondary-title&gt;Renewable and Sustainable Energy Reviews&lt;/secondary-title&gt;&lt;/titles&gt;&lt;pages&gt;111632&lt;/pages&gt;&lt;contributors&gt;&lt;authors&gt;&lt;author&gt;A. Tejero-González&lt;/author&gt;&lt;author&gt;A. Franco-Salas&lt;/author&gt;&lt;/authors&gt;&lt;/contributors&gt;&lt;added-date format="utc"&gt;1646522375&lt;/added-date&gt;&lt;ref-type name="Journal Article"&gt;17&lt;/ref-type&gt;&lt;dates&gt;&lt;year&gt;2021&lt;/year&gt;&lt;/dates&gt;&lt;rec-number&gt;498&lt;/rec-number&gt;&lt;last-updated-date format="utc"&gt;1646522375&lt;/last-updated-date&gt;&lt;electronic-resource-num&gt;10.1016/j.rser.2021.111632&lt;/electronic-resource-num&gt;&lt;volume&gt;151&lt;/volume&gt;&lt;/record&gt;&lt;/Cite&gt;&lt;/EndNote&gt;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[17]</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report a very weak dependence of the efficiency on water flow rate once the medium is fully wetted. These collective results along with our own for our miniature system are not surprising when one considers that for the air-side efficiency trials, the system was operated at steady-state with the average water temperature varying by only 0.25 °C across all flow rates, suggesting a constant surface temperature. At steady-state conditions where the water is near the wet-bulb temperature, the temperature is nearly uniform throughout the rivulet, so the water flow rate has minimal effect on heat transfer compared to situations with larger temperature gradients within the film. Mass transfer at the interface is also expected to be independent of water flow rate if there is sufficient water present to uniformly wet the medium surface because the mass transfer rate is dependent on the saturated vapor pressure at the interface which depends only on the surface temperature. Based on visual observation, the medium appeared sufficiently wetted at all experimental flow rates; thus, the lack of dependence of the efficiency on flowrate is not surprising. In summary, when compared to larger, more complex evaporative cooling systems studied in the literature, our low-cost system behaves remarkably similarly, justifying its use in further preliminary laboratory studies as an alternative to higher cost systems. Further, the consistency of the air-side performance with complex pilot-scale systems demonstrates usefulness for classroom applications to allow students to gain a thorough understanding of performance trends associated with industrial equipment.</w:t>
      </w:r>
    </w:p>
    <w:p w14:paraId="2CC347A0" w14:textId="02A208CD" w:rsidR="7E65F04D" w:rsidRDefault="7E65F04D" w:rsidP="7E65F04D">
      <w:pPr>
        <w:spacing w:after="0"/>
        <w:rPr>
          <w:rFonts w:ascii="Times New Roman" w:hAnsi="Times New Roman" w:cs="Times New Roman"/>
          <w:sz w:val="20"/>
          <w:szCs w:val="20"/>
        </w:rPr>
      </w:pPr>
    </w:p>
    <w:p w14:paraId="553E2DA1" w14:textId="7853BC52" w:rsidR="0089013F" w:rsidRDefault="008F3B42" w:rsidP="7E65F04D">
      <w:pPr>
        <w:spacing w:after="0"/>
        <w:rPr>
          <w:rFonts w:ascii="Times New Roman" w:hAnsi="Times New Roman" w:cs="Times New Roman"/>
          <w:i/>
          <w:iCs/>
          <w:sz w:val="20"/>
          <w:szCs w:val="20"/>
        </w:rPr>
      </w:pPr>
      <w:r w:rsidRPr="7E65F04D">
        <w:rPr>
          <w:rFonts w:ascii="Times New Roman" w:hAnsi="Times New Roman" w:cs="Times New Roman"/>
          <w:i/>
          <w:iCs/>
          <w:sz w:val="20"/>
          <w:szCs w:val="20"/>
        </w:rPr>
        <w:t xml:space="preserve">4.2 </w:t>
      </w:r>
      <w:r w:rsidR="00360FC5" w:rsidRPr="7E65F04D">
        <w:rPr>
          <w:rFonts w:ascii="Times New Roman" w:hAnsi="Times New Roman" w:cs="Times New Roman"/>
          <w:i/>
          <w:iCs/>
          <w:sz w:val="20"/>
          <w:szCs w:val="20"/>
        </w:rPr>
        <w:t xml:space="preserve">Time-dependent </w:t>
      </w:r>
      <w:r w:rsidR="0089013F" w:rsidRPr="7E65F04D">
        <w:rPr>
          <w:rFonts w:ascii="Times New Roman" w:hAnsi="Times New Roman" w:cs="Times New Roman"/>
          <w:i/>
          <w:iCs/>
          <w:sz w:val="20"/>
          <w:szCs w:val="20"/>
        </w:rPr>
        <w:t xml:space="preserve">behavior </w:t>
      </w:r>
      <w:r w:rsidRPr="7E65F04D">
        <w:rPr>
          <w:rFonts w:ascii="Times New Roman" w:hAnsi="Times New Roman" w:cs="Times New Roman"/>
          <w:i/>
          <w:iCs/>
          <w:sz w:val="20"/>
          <w:szCs w:val="20"/>
        </w:rPr>
        <w:t xml:space="preserve">of </w:t>
      </w:r>
      <w:r w:rsidR="0089013F" w:rsidRPr="7E65F04D">
        <w:rPr>
          <w:rFonts w:ascii="Times New Roman" w:hAnsi="Times New Roman" w:cs="Times New Roman"/>
          <w:i/>
          <w:iCs/>
          <w:sz w:val="20"/>
          <w:szCs w:val="20"/>
        </w:rPr>
        <w:t>evaporative cooler</w:t>
      </w:r>
      <w:r w:rsidR="00A33090" w:rsidRPr="7E65F04D">
        <w:rPr>
          <w:rFonts w:ascii="Times New Roman" w:hAnsi="Times New Roman" w:cs="Times New Roman"/>
          <w:i/>
          <w:iCs/>
          <w:sz w:val="20"/>
          <w:szCs w:val="20"/>
        </w:rPr>
        <w:t xml:space="preserve"> under different operating conditions</w:t>
      </w:r>
      <w:r w:rsidR="0089013F" w:rsidRPr="7E65F04D">
        <w:rPr>
          <w:rFonts w:ascii="Times New Roman" w:hAnsi="Times New Roman" w:cs="Times New Roman"/>
          <w:i/>
          <w:iCs/>
          <w:sz w:val="20"/>
          <w:szCs w:val="20"/>
        </w:rPr>
        <w:t xml:space="preserve"> </w:t>
      </w:r>
    </w:p>
    <w:p w14:paraId="2D6CC614" w14:textId="3E48E493" w:rsidR="00E76C2C" w:rsidRDefault="00F70625" w:rsidP="00D03DFA">
      <w:pPr>
        <w:spacing w:after="0"/>
        <w:rPr>
          <w:rFonts w:ascii="Times New Roman" w:hAnsi="Times New Roman" w:cs="Times New Roman"/>
          <w:sz w:val="20"/>
          <w:szCs w:val="20"/>
        </w:rPr>
      </w:pPr>
      <w:r w:rsidRPr="5A109363">
        <w:rPr>
          <w:rFonts w:ascii="Times New Roman" w:hAnsi="Times New Roman" w:cs="Times New Roman"/>
          <w:sz w:val="20"/>
          <w:szCs w:val="20"/>
        </w:rPr>
        <w:t xml:space="preserve">Examination of the time-dependent temperature profiles during the factorial design experiments reveals an initial water-cooling regime, followed by a transition to air cooling for all experiments. Figures 4A and 4B show representative temperature profiles for water and air for experiments completed at a low values for water flow rate, air velocity, and initial water temperature and high values for the three parameters, respectively. For both conditions, the evaporative cooler initially operates in a water-cooling mode then transitions to an air-cooling mode after the water temperature reaches the inlet air temperature. Water and air-side temperatures continue decreasing, approaching the wet-bulb temperature of the inlet air (~11.5 </w:t>
      </w:r>
      <w:r w:rsidRPr="5A109363">
        <w:rPr>
          <w:rFonts w:ascii="Times New Roman" w:hAnsi="Times New Roman" w:cs="Times New Roman"/>
          <w:sz w:val="20"/>
          <w:szCs w:val="20"/>
          <w:vertAlign w:val="superscript"/>
        </w:rPr>
        <w:t>○</w:t>
      </w:r>
      <w:r w:rsidRPr="5A109363">
        <w:rPr>
          <w:rFonts w:ascii="Times New Roman" w:hAnsi="Times New Roman" w:cs="Times New Roman"/>
          <w:sz w:val="20"/>
          <w:szCs w:val="20"/>
        </w:rPr>
        <w:t>C). The time-dependent temperature profiles can be explained considering heat and mass transfer driving forces. In the initial region of the cooling profile, the water temperature is significantly greater than the incoming air, and high driving forces exist for heat and mass transfer. The surface temperature at the interface is much higher than the bulk air temperature, leading to a large temperature driving force for sensible heat transfer to the air. Sensible heat is transferred from the bulk-water, to the interface, to the bulk-air, leading to rapid water cooling. Further, the vapor pressure driving force for mass transfer is also maximized when the surface temperature is much higher than the bulk air temperature due to the exponential dependence of vapor pressure on temperature. Combined, both these phenomena lead to a high rate of cooling in the initial time regime as water is cooled and air is heated. As the water cools, the surface temperature approaches the bulk air temperature, leading to decreased driving forces for heat and mass transfer and declining cooling rates, evidenced by the non-linear temperature profiles. When the water temperature reaches the inlet air temperature, sensible heat is transferred from both the bulk air and water to the surface. In this regime, the surface temperature is lower than both the bulk air and bulk water temperatures due to the energy required for water vaporization which occurs even when the air and water temperatures are equal. Thus, due to latent heat associated with mass transfer at the interface the temperature at the interface is low and sensible heat transfer from the both the bulk air and bulk water towards the surface occurs. The cooling rate continues to decrease as water approaches the theoretical minimum wet-bulb temperature. At this point, there is little difference between the bulk-water and surface temperature, leading to minimal sensible heat transfer on the water side and a near-constant water temperature. Air is cooled significantly compared to the inlet temperature because of the large difference in the surface and bulk-air temperatures, giving a large driving force for sensible heat transfer towards the interface which is counterbalanced by latent heat required vaporize liquid to replace water vapor leaving as a results of the mass transfer driving force from the surface to the bulk air.</w:t>
      </w:r>
    </w:p>
    <w:p w14:paraId="1FA2E1CE" w14:textId="519D662F" w:rsidR="0089013F" w:rsidRDefault="006B06B7" w:rsidP="00D03DFA">
      <w:pPr>
        <w:spacing w:after="0"/>
        <w:rPr>
          <w:rFonts w:ascii="Times New Roman" w:hAnsi="Times New Roman" w:cs="Times New Roman"/>
          <w:sz w:val="20"/>
          <w:szCs w:val="20"/>
        </w:rPr>
      </w:pPr>
      <w:r w:rsidRPr="6CB9648A">
        <w:rPr>
          <w:rFonts w:ascii="Times New Roman" w:hAnsi="Times New Roman" w:cs="Times New Roman"/>
          <w:sz w:val="20"/>
          <w:szCs w:val="20"/>
        </w:rPr>
        <w:lastRenderedPageBreak/>
        <w:t xml:space="preserve"> </w:t>
      </w:r>
      <w:r w:rsidR="00360FC5">
        <w:rPr>
          <w:rFonts w:ascii="Times New Roman" w:hAnsi="Times New Roman" w:cs="Times New Roman"/>
          <w:noProof/>
          <w:sz w:val="20"/>
          <w:szCs w:val="20"/>
        </w:rPr>
        <mc:AlternateContent>
          <mc:Choice Requires="wpg">
            <w:drawing>
              <wp:inline distT="0" distB="0" distL="0" distR="0" wp14:anchorId="6C677521" wp14:editId="19AE8A6D">
                <wp:extent cx="5689600" cy="2409092"/>
                <wp:effectExtent l="0" t="0" r="6350" b="0"/>
                <wp:docPr id="312" name="Group 312"/>
                <wp:cNvGraphicFramePr/>
                <a:graphic xmlns:a="http://schemas.openxmlformats.org/drawingml/2006/main">
                  <a:graphicData uri="http://schemas.microsoft.com/office/word/2010/wordprocessingGroup">
                    <wpg:wgp>
                      <wpg:cNvGrpSpPr/>
                      <wpg:grpSpPr>
                        <a:xfrm>
                          <a:off x="0" y="0"/>
                          <a:ext cx="5689600" cy="2409092"/>
                          <a:chOff x="0" y="0"/>
                          <a:chExt cx="5689600" cy="2711450"/>
                        </a:xfrm>
                      </wpg:grpSpPr>
                      <wpg:graphicFrame>
                        <wpg:cNvPr id="28" name="Chart 28"/>
                        <wpg:cNvFrPr/>
                        <wpg:xfrm>
                          <a:off x="0" y="6350"/>
                          <a:ext cx="2857500" cy="2705100"/>
                        </wpg:xfrm>
                        <a:graphic>
                          <a:graphicData uri="http://schemas.openxmlformats.org/drawingml/2006/chart">
                            <c:chart xmlns:c="http://schemas.openxmlformats.org/drawingml/2006/chart" xmlns:r="http://schemas.openxmlformats.org/officeDocument/2006/relationships" r:id="rId27"/>
                          </a:graphicData>
                        </a:graphic>
                      </wpg:graphicFrame>
                      <wpg:graphicFrame>
                        <wpg:cNvPr id="29" name="Chart 29"/>
                        <wpg:cNvFrPr/>
                        <wpg:xfrm>
                          <a:off x="2832100" y="0"/>
                          <a:ext cx="2857500" cy="2705100"/>
                        </wpg:xfrm>
                        <a:graphic>
                          <a:graphicData uri="http://schemas.openxmlformats.org/drawingml/2006/chart">
                            <c:chart xmlns:c="http://schemas.openxmlformats.org/drawingml/2006/chart" xmlns:r="http://schemas.openxmlformats.org/officeDocument/2006/relationships" r:id="rId28"/>
                          </a:graphicData>
                        </a:graphic>
                      </wpg:graphicFrame>
                      <wps:wsp>
                        <wps:cNvPr id="301" name="Text Box 2"/>
                        <wps:cNvSpPr txBox="1">
                          <a:spLocks noChangeArrowheads="1"/>
                        </wps:cNvSpPr>
                        <wps:spPr bwMode="auto">
                          <a:xfrm>
                            <a:off x="0" y="6349"/>
                            <a:ext cx="279400" cy="388905"/>
                          </a:xfrm>
                          <a:prstGeom prst="rect">
                            <a:avLst/>
                          </a:prstGeom>
                          <a:noFill/>
                          <a:ln w="9525">
                            <a:noFill/>
                            <a:miter lim="800000"/>
                            <a:headEnd/>
                            <a:tailEnd/>
                          </a:ln>
                        </wps:spPr>
                        <wps:txbx>
                          <w:txbxContent>
                            <w:p w14:paraId="73B351A2" w14:textId="77777777" w:rsidR="002F6C3D" w:rsidRPr="006B06B7" w:rsidRDefault="002F6C3D" w:rsidP="0089013F">
                              <w:pPr>
                                <w:rPr>
                                  <w:rFonts w:ascii="Arial" w:hAnsi="Arial" w:cs="Arial"/>
                                  <w:b/>
                                </w:rPr>
                              </w:pPr>
                              <w:r w:rsidRPr="006B06B7">
                                <w:rPr>
                                  <w:rFonts w:ascii="Arial" w:hAnsi="Arial" w:cs="Arial"/>
                                  <w:b/>
                                </w:rPr>
                                <w:t>A</w:t>
                              </w:r>
                            </w:p>
                          </w:txbxContent>
                        </wps:txbx>
                        <wps:bodyPr rot="0" vert="horz" wrap="square" lIns="91440" tIns="45720" rIns="91440" bIns="45720" anchor="t" anchorCtr="0">
                          <a:noAutofit/>
                        </wps:bodyPr>
                      </wps:wsp>
                      <wps:wsp>
                        <wps:cNvPr id="302" name="Text Box 2"/>
                        <wps:cNvSpPr txBox="1">
                          <a:spLocks noChangeArrowheads="1"/>
                        </wps:cNvSpPr>
                        <wps:spPr bwMode="auto">
                          <a:xfrm>
                            <a:off x="2832100" y="6350"/>
                            <a:ext cx="279400" cy="325664"/>
                          </a:xfrm>
                          <a:prstGeom prst="rect">
                            <a:avLst/>
                          </a:prstGeom>
                          <a:noFill/>
                          <a:ln w="9525">
                            <a:noFill/>
                            <a:miter lim="800000"/>
                            <a:headEnd/>
                            <a:tailEnd/>
                          </a:ln>
                        </wps:spPr>
                        <wps:txbx>
                          <w:txbxContent>
                            <w:p w14:paraId="26F26EE8" w14:textId="77777777" w:rsidR="002F6C3D" w:rsidRPr="006B06B7" w:rsidRDefault="002F6C3D" w:rsidP="0089013F">
                              <w:pPr>
                                <w:rPr>
                                  <w:rFonts w:ascii="Arial" w:hAnsi="Arial" w:cs="Arial"/>
                                  <w:b/>
                                </w:rPr>
                              </w:pPr>
                              <w:r w:rsidRPr="006B06B7">
                                <w:rPr>
                                  <w:rFonts w:ascii="Arial" w:hAnsi="Arial" w:cs="Arial"/>
                                  <w:b/>
                                </w:rPr>
                                <w:t>B</w:t>
                              </w:r>
                            </w:p>
                          </w:txbxContent>
                        </wps:txbx>
                        <wps:bodyPr rot="0" vert="horz" wrap="square" lIns="91440" tIns="45720" rIns="91440" bIns="45720" anchor="t" anchorCtr="0">
                          <a:noAutofit/>
                        </wps:bodyPr>
                      </wps:wsp>
                    </wpg:wgp>
                  </a:graphicData>
                </a:graphic>
              </wp:inline>
            </w:drawing>
          </mc:Choice>
          <mc:Fallback>
            <w:pict>
              <v:group w14:anchorId="6C677521" id="Group 312" o:spid="_x0000_s1072" style="width:448pt;height:189.7pt;mso-position-horizontal-relative:char;mso-position-vertical-relative:line" coordsize="56896,27114" o:gfxdata="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">
                <v:shape id="Chart 28" o:spid="_x0000_s1073" type="#_x0000_t75" style="position:absolute;top:68;width:28590;height:270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">
                  <v:imagedata r:id="rId29" o:title=""/>
                  <o:lock v:ext="edit" aspectratio="f"/>
                </v:shape>
                <v:shape id="Chart 29" o:spid="_x0000_s1074" type="#_x0000_t75" style="position:absolute;left:28346;width:28529;height:270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">
                  <v:imagedata r:id="rId30" o:title=""/>
                  <o:lock v:ext="edit" aspectratio="f"/>
                </v:shape>
                <v:shape id="Text Box 2" o:spid="_x0000_s1075" type="#_x0000_t202" style="position:absolute;top:63;width:2794;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73B351A2" w14:textId="77777777" w:rsidR="002F6C3D" w:rsidRPr="006B06B7" w:rsidRDefault="002F6C3D" w:rsidP="0089013F">
                        <w:pPr>
                          <w:rPr>
                            <w:rFonts w:ascii="Arial" w:hAnsi="Arial" w:cs="Arial"/>
                            <w:b/>
                          </w:rPr>
                        </w:pPr>
                        <w:r w:rsidRPr="006B06B7">
                          <w:rPr>
                            <w:rFonts w:ascii="Arial" w:hAnsi="Arial" w:cs="Arial"/>
                            <w:b/>
                          </w:rPr>
                          <w:t>A</w:t>
                        </w:r>
                      </w:p>
                    </w:txbxContent>
                  </v:textbox>
                </v:shape>
                <v:shape id="Text Box 2" o:spid="_x0000_s1076" type="#_x0000_t202" style="position:absolute;left:28321;top:63;width:279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26F26EE8" w14:textId="77777777" w:rsidR="002F6C3D" w:rsidRPr="006B06B7" w:rsidRDefault="002F6C3D" w:rsidP="0089013F">
                        <w:pPr>
                          <w:rPr>
                            <w:rFonts w:ascii="Arial" w:hAnsi="Arial" w:cs="Arial"/>
                            <w:b/>
                          </w:rPr>
                        </w:pPr>
                        <w:r w:rsidRPr="006B06B7">
                          <w:rPr>
                            <w:rFonts w:ascii="Arial" w:hAnsi="Arial" w:cs="Arial"/>
                            <w:b/>
                          </w:rPr>
                          <w:t>B</w:t>
                        </w:r>
                      </w:p>
                    </w:txbxContent>
                  </v:textbox>
                </v:shape>
                <w10:anchorlock/>
              </v:group>
              <o:OLEObject Type="Embed" ProgID="Excel.Chart.8" ShapeID="Chart 29" DrawAspect="Content" ObjectID="_1714932345" r:id="rId31">
                <o:FieldCodes>\s</o:FieldCodes>
              </o:OLEObject>
            </w:pict>
          </mc:Fallback>
        </mc:AlternateContent>
      </w:r>
    </w:p>
    <w:p w14:paraId="4CDAEC52" w14:textId="298FF879" w:rsidR="0089013F" w:rsidRPr="009D1754" w:rsidRDefault="0089013F" w:rsidP="2A736382">
      <w:pPr>
        <w:spacing w:after="0"/>
        <w:rPr>
          <w:rFonts w:ascii="Times New Roman" w:hAnsi="Times New Roman" w:cs="Times New Roman"/>
          <w:iCs/>
          <w:sz w:val="20"/>
          <w:szCs w:val="20"/>
        </w:rPr>
      </w:pPr>
      <w:r w:rsidRPr="009D1754">
        <w:rPr>
          <w:rFonts w:ascii="Times New Roman" w:hAnsi="Times New Roman" w:cs="Times New Roman"/>
          <w:b/>
          <w:iCs/>
          <w:sz w:val="20"/>
          <w:szCs w:val="20"/>
        </w:rPr>
        <w:t xml:space="preserve">Figure </w:t>
      </w:r>
      <w:r w:rsidR="00A800FA">
        <w:rPr>
          <w:rFonts w:ascii="Times New Roman" w:hAnsi="Times New Roman" w:cs="Times New Roman"/>
          <w:b/>
          <w:iCs/>
          <w:sz w:val="20"/>
          <w:szCs w:val="20"/>
        </w:rPr>
        <w:t>4</w:t>
      </w:r>
      <w:r w:rsidRPr="009D1754">
        <w:rPr>
          <w:rFonts w:ascii="Times New Roman" w:hAnsi="Times New Roman" w:cs="Times New Roman"/>
          <w:b/>
          <w:iCs/>
          <w:sz w:val="20"/>
          <w:szCs w:val="20"/>
        </w:rPr>
        <w:t>.</w:t>
      </w:r>
      <w:r w:rsidRPr="009D1754">
        <w:rPr>
          <w:rFonts w:ascii="Times New Roman" w:hAnsi="Times New Roman" w:cs="Times New Roman"/>
          <w:iCs/>
          <w:sz w:val="20"/>
          <w:szCs w:val="20"/>
        </w:rPr>
        <w:t xml:space="preserve"> Temperature profiles of inlet and outlet water and air over </w:t>
      </w:r>
      <w:r w:rsidR="00D663E6" w:rsidRPr="009D1754">
        <w:rPr>
          <w:rFonts w:ascii="Times New Roman" w:hAnsi="Times New Roman" w:cs="Times New Roman"/>
          <w:iCs/>
          <w:sz w:val="20"/>
          <w:szCs w:val="20"/>
        </w:rPr>
        <w:t xml:space="preserve">a </w:t>
      </w:r>
      <w:r w:rsidRPr="009D1754">
        <w:rPr>
          <w:rFonts w:ascii="Times New Roman" w:hAnsi="Times New Roman" w:cs="Times New Roman"/>
          <w:iCs/>
          <w:sz w:val="20"/>
          <w:szCs w:val="20"/>
        </w:rPr>
        <w:t>15</w:t>
      </w:r>
      <w:r w:rsidR="00D663E6" w:rsidRPr="009D1754">
        <w:rPr>
          <w:rFonts w:ascii="Times New Roman" w:hAnsi="Times New Roman" w:cs="Times New Roman"/>
          <w:iCs/>
          <w:sz w:val="20"/>
          <w:szCs w:val="20"/>
        </w:rPr>
        <w:t>-</w:t>
      </w:r>
      <w:r w:rsidRPr="009D1754">
        <w:rPr>
          <w:rFonts w:ascii="Times New Roman" w:hAnsi="Times New Roman" w:cs="Times New Roman"/>
          <w:iCs/>
          <w:sz w:val="20"/>
          <w:szCs w:val="20"/>
        </w:rPr>
        <w:t xml:space="preserve">min experiment for operating conditions of </w:t>
      </w:r>
      <w:r w:rsidRPr="009D1754">
        <w:rPr>
          <w:rFonts w:ascii="Times New Roman" w:eastAsiaTheme="minorEastAsia" w:hAnsi="Times New Roman" w:cs="Times New Roman"/>
          <w:iCs/>
          <w:sz w:val="20"/>
          <w:szCs w:val="20"/>
        </w:rPr>
        <w:t xml:space="preserve">A) </w:t>
      </w:r>
      <m:oMath>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V</m:t>
                </m:r>
              </m:e>
            </m:acc>
          </m:e>
          <m:sub>
            <m:r>
              <m:rPr>
                <m:sty m:val="p"/>
              </m:rPr>
              <w:rPr>
                <w:rFonts w:ascii="Cambria Math" w:hAnsi="Cambria Math" w:cs="Times New Roman"/>
                <w:sz w:val="20"/>
                <w:szCs w:val="20"/>
              </w:rPr>
              <m:t>l</m:t>
            </m:r>
          </m:sub>
        </m:sSub>
      </m:oMath>
      <w:r w:rsidRPr="009D1754">
        <w:rPr>
          <w:rFonts w:ascii="Times New Roman" w:eastAsiaTheme="minorEastAsia" w:hAnsi="Times New Roman" w:cs="Times New Roman"/>
          <w:iCs/>
          <w:sz w:val="20"/>
          <w:szCs w:val="20"/>
        </w:rPr>
        <w:t xml:space="preserve">= 18.8 mL/s, </w:t>
      </w:r>
      <m:oMath>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v</m:t>
                </m:r>
              </m:e>
            </m:acc>
          </m:e>
          <m:sub>
            <m:r>
              <m:rPr>
                <m:sty m:val="p"/>
              </m:rPr>
              <w:rPr>
                <w:rFonts w:ascii="Cambria Math" w:hAnsi="Cambria Math" w:cs="Times New Roman"/>
                <w:sz w:val="20"/>
                <w:szCs w:val="20"/>
              </w:rPr>
              <m:t>air</m:t>
            </m:r>
          </m:sub>
        </m:sSub>
      </m:oMath>
      <w:r w:rsidRPr="009D1754">
        <w:rPr>
          <w:rFonts w:ascii="Times New Roman" w:eastAsiaTheme="minorEastAsia" w:hAnsi="Times New Roman" w:cs="Times New Roman"/>
          <w:iCs/>
          <w:sz w:val="20"/>
          <w:szCs w:val="20"/>
        </w:rPr>
        <w:t>=</w:t>
      </w:r>
      <w:r w:rsidRPr="009D1754">
        <w:rPr>
          <w:rFonts w:ascii="Times New Roman" w:hAnsi="Times New Roman" w:cs="Times New Roman"/>
          <w:iCs/>
          <w:sz w:val="20"/>
          <w:szCs w:val="20"/>
        </w:rPr>
        <w:t xml:space="preserve"> </w:t>
      </w:r>
      <w:r w:rsidR="009E6446">
        <w:rPr>
          <w:rFonts w:ascii="Times New Roman" w:hAnsi="Times New Roman" w:cs="Times New Roman"/>
          <w:iCs/>
          <w:sz w:val="20"/>
          <w:szCs w:val="20"/>
        </w:rPr>
        <w:t>0.4</w:t>
      </w:r>
      <w:r w:rsidRPr="009D1754">
        <w:rPr>
          <w:rFonts w:ascii="Times New Roman" w:hAnsi="Times New Roman" w:cs="Times New Roman"/>
          <w:iCs/>
          <w:sz w:val="20"/>
          <w:szCs w:val="20"/>
        </w:rPr>
        <w:t xml:space="preserve"> m/s,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T</m:t>
            </m:r>
          </m:e>
          <m:sub>
            <m:r>
              <m:rPr>
                <m:sty m:val="p"/>
              </m:rPr>
              <w:rPr>
                <w:rFonts w:ascii="Cambria Math" w:hAnsi="Cambria Math" w:cs="Times New Roman"/>
                <w:sz w:val="20"/>
                <w:szCs w:val="20"/>
              </w:rPr>
              <m:t>i</m:t>
            </m:r>
          </m:sub>
        </m:sSub>
      </m:oMath>
      <w:r w:rsidRPr="009D1754">
        <w:rPr>
          <w:rFonts w:ascii="Times New Roman" w:eastAsiaTheme="minorEastAsia" w:hAnsi="Times New Roman" w:cs="Times New Roman"/>
          <w:iCs/>
          <w:sz w:val="20"/>
          <w:szCs w:val="20"/>
        </w:rPr>
        <w:t xml:space="preserve">=37 </w:t>
      </w:r>
      <w:r w:rsidR="005467F9" w:rsidRPr="009D1754">
        <w:rPr>
          <w:rFonts w:ascii="Times New Roman" w:hAnsi="Times New Roman" w:cs="Times New Roman"/>
          <w:iCs/>
          <w:sz w:val="20"/>
          <w:szCs w:val="20"/>
          <w:vertAlign w:val="superscript"/>
        </w:rPr>
        <w:t>○</w:t>
      </w:r>
      <w:r w:rsidRPr="009D1754">
        <w:rPr>
          <w:rFonts w:ascii="Times New Roman" w:hAnsi="Times New Roman" w:cs="Times New Roman"/>
          <w:iCs/>
          <w:sz w:val="20"/>
          <w:szCs w:val="20"/>
        </w:rPr>
        <w:t>C and B)</w:t>
      </w:r>
      <w:r w:rsidRPr="009D1754">
        <w:rPr>
          <w:rFonts w:ascii="Times New Roman" w:eastAsiaTheme="minorEastAsia" w:hAnsi="Times New Roman" w:cs="Times New Roman"/>
          <w:iCs/>
          <w:sz w:val="20"/>
          <w:szCs w:val="20"/>
        </w:rPr>
        <w:t xml:space="preserve"> </w:t>
      </w:r>
      <m:oMath>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V</m:t>
                </m:r>
              </m:e>
            </m:acc>
          </m:e>
          <m:sub>
            <m:r>
              <m:rPr>
                <m:sty m:val="p"/>
              </m:rPr>
              <w:rPr>
                <w:rFonts w:ascii="Cambria Math" w:hAnsi="Cambria Math" w:cs="Times New Roman"/>
                <w:sz w:val="20"/>
                <w:szCs w:val="20"/>
              </w:rPr>
              <m:t>l</m:t>
            </m:r>
          </m:sub>
        </m:sSub>
      </m:oMath>
      <w:r w:rsidRPr="009D1754">
        <w:rPr>
          <w:rFonts w:ascii="Times New Roman" w:eastAsiaTheme="minorEastAsia" w:hAnsi="Times New Roman" w:cs="Times New Roman"/>
          <w:iCs/>
          <w:sz w:val="20"/>
          <w:szCs w:val="20"/>
        </w:rPr>
        <w:t xml:space="preserve">= 29.1 mL/s, </w:t>
      </w:r>
      <m:oMath>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v</m:t>
                </m:r>
              </m:e>
            </m:acc>
          </m:e>
          <m:sub>
            <m:r>
              <m:rPr>
                <m:sty m:val="p"/>
              </m:rPr>
              <w:rPr>
                <w:rFonts w:ascii="Cambria Math" w:hAnsi="Cambria Math" w:cs="Times New Roman"/>
                <w:sz w:val="20"/>
                <w:szCs w:val="20"/>
              </w:rPr>
              <m:t>air</m:t>
            </m:r>
          </m:sub>
        </m:sSub>
      </m:oMath>
      <w:r w:rsidRPr="009D1754">
        <w:rPr>
          <w:rFonts w:ascii="Times New Roman" w:eastAsiaTheme="minorEastAsia" w:hAnsi="Times New Roman" w:cs="Times New Roman"/>
          <w:iCs/>
          <w:sz w:val="20"/>
          <w:szCs w:val="20"/>
        </w:rPr>
        <w:t>=</w:t>
      </w:r>
      <w:r w:rsidRPr="009D1754">
        <w:rPr>
          <w:rFonts w:ascii="Times New Roman" w:hAnsi="Times New Roman" w:cs="Times New Roman"/>
          <w:iCs/>
          <w:sz w:val="20"/>
          <w:szCs w:val="20"/>
        </w:rPr>
        <w:t xml:space="preserve"> </w:t>
      </w:r>
      <w:r w:rsidR="009E6446">
        <w:rPr>
          <w:rFonts w:ascii="Times New Roman" w:hAnsi="Times New Roman" w:cs="Times New Roman"/>
          <w:iCs/>
          <w:sz w:val="20"/>
          <w:szCs w:val="20"/>
        </w:rPr>
        <w:t>1.0</w:t>
      </w:r>
      <w:r w:rsidRPr="009D1754">
        <w:rPr>
          <w:rFonts w:ascii="Times New Roman" w:hAnsi="Times New Roman" w:cs="Times New Roman"/>
          <w:iCs/>
          <w:sz w:val="20"/>
          <w:szCs w:val="20"/>
        </w:rPr>
        <w:t xml:space="preserve"> m/s, </w:t>
      </w:r>
      <m:oMath>
        <m:sSub>
          <m:sSubPr>
            <m:ctrlPr>
              <w:rPr>
                <w:rFonts w:ascii="Cambria Math" w:hAnsi="Cambria Math" w:cs="Times New Roman"/>
                <w:sz w:val="20"/>
                <w:szCs w:val="20"/>
              </w:rPr>
            </m:ctrlPr>
          </m:sSubPr>
          <m:e>
            <m:r>
              <m:rPr>
                <m:sty m:val="p"/>
              </m:rPr>
              <w:rPr>
                <w:rFonts w:ascii="Cambria Math" w:hAnsi="Cambria Math" w:cs="Times New Roman"/>
                <w:sz w:val="20"/>
                <w:szCs w:val="20"/>
              </w:rPr>
              <m:t>T</m:t>
            </m:r>
          </m:e>
          <m:sub>
            <m:r>
              <m:rPr>
                <m:sty m:val="p"/>
              </m:rPr>
              <w:rPr>
                <w:rFonts w:ascii="Cambria Math" w:hAnsi="Cambria Math" w:cs="Times New Roman"/>
                <w:sz w:val="20"/>
                <w:szCs w:val="20"/>
              </w:rPr>
              <m:t>i</m:t>
            </m:r>
          </m:sub>
        </m:sSub>
      </m:oMath>
      <w:r w:rsidRPr="009D1754">
        <w:rPr>
          <w:rFonts w:ascii="Times New Roman" w:eastAsiaTheme="minorEastAsia" w:hAnsi="Times New Roman" w:cs="Times New Roman"/>
          <w:iCs/>
          <w:sz w:val="20"/>
          <w:szCs w:val="20"/>
        </w:rPr>
        <w:t xml:space="preserve">=53 </w:t>
      </w:r>
      <w:r w:rsidRPr="009D1754">
        <w:rPr>
          <w:rFonts w:ascii="Times New Roman" w:hAnsi="Times New Roman" w:cs="Times New Roman"/>
          <w:iCs/>
          <w:sz w:val="20"/>
          <w:szCs w:val="20"/>
          <w:vertAlign w:val="superscript"/>
        </w:rPr>
        <w:t>○</w:t>
      </w:r>
      <w:r w:rsidRPr="009D1754">
        <w:rPr>
          <w:rFonts w:ascii="Times New Roman" w:hAnsi="Times New Roman" w:cs="Times New Roman"/>
          <w:iCs/>
          <w:sz w:val="20"/>
          <w:szCs w:val="20"/>
        </w:rPr>
        <w:t>C</w:t>
      </w:r>
      <w:r w:rsidRPr="009D1754">
        <w:rPr>
          <w:rFonts w:ascii="Times New Roman" w:eastAsiaTheme="minorEastAsia" w:hAnsi="Times New Roman" w:cs="Times New Roman"/>
          <w:iCs/>
          <w:sz w:val="20"/>
          <w:szCs w:val="20"/>
        </w:rPr>
        <w:t xml:space="preserve"> </w:t>
      </w:r>
    </w:p>
    <w:p w14:paraId="05A8D7D7" w14:textId="77777777" w:rsidR="0089013F" w:rsidRPr="00923590" w:rsidRDefault="0089013F" w:rsidP="00D03DFA">
      <w:pPr>
        <w:spacing w:after="0"/>
        <w:rPr>
          <w:rFonts w:ascii="Times New Roman" w:hAnsi="Times New Roman" w:cs="Times New Roman"/>
          <w:sz w:val="20"/>
          <w:szCs w:val="20"/>
        </w:rPr>
      </w:pPr>
    </w:p>
    <w:p w14:paraId="40B0707C" w14:textId="77777777" w:rsidR="00F70625" w:rsidRPr="00F70625" w:rsidRDefault="00F70625" w:rsidP="00F70625">
      <w:pPr>
        <w:spacing w:after="0"/>
        <w:rPr>
          <w:rFonts w:ascii="Times New Roman" w:hAnsi="Times New Roman" w:cs="Times New Roman"/>
          <w:sz w:val="20"/>
          <w:szCs w:val="20"/>
        </w:rPr>
      </w:pPr>
      <w:r w:rsidRPr="00F70625">
        <w:rPr>
          <w:rFonts w:ascii="Times New Roman" w:hAnsi="Times New Roman" w:cs="Times New Roman"/>
          <w:sz w:val="20"/>
          <w:szCs w:val="20"/>
        </w:rPr>
        <w:t xml:space="preserve">A closer examination of the temperature profiles reveals several key differences in the behavior. First, the initial rate of temperature change of the water is more rapid for a high flow rate, air velocity, and initial water temperature, indicating a higher initial cooling rate. The time required to reach the air-cooling regime and the final water and air-side outlet temperatures are lower for the experiment with a higher flow rate, velocity, and initial temperature at 300 s and 12.7 </w:t>
      </w:r>
      <w:r w:rsidRPr="00F70625">
        <w:rPr>
          <w:rFonts w:ascii="Times New Roman" w:hAnsi="Times New Roman" w:cs="Times New Roman"/>
          <w:sz w:val="20"/>
          <w:szCs w:val="20"/>
          <w:vertAlign w:val="superscript"/>
        </w:rPr>
        <w:t>○</w:t>
      </w:r>
      <w:r w:rsidRPr="00F70625">
        <w:rPr>
          <w:rFonts w:ascii="Times New Roman" w:hAnsi="Times New Roman" w:cs="Times New Roman"/>
          <w:sz w:val="20"/>
          <w:szCs w:val="20"/>
        </w:rPr>
        <w:t xml:space="preserve">C, respectively, compared to 375 s and 15.3 </w:t>
      </w:r>
      <w:r w:rsidRPr="00F70625">
        <w:rPr>
          <w:rFonts w:ascii="Times New Roman" w:hAnsi="Times New Roman" w:cs="Times New Roman"/>
          <w:sz w:val="20"/>
          <w:szCs w:val="20"/>
          <w:vertAlign w:val="superscript"/>
        </w:rPr>
        <w:t>○</w:t>
      </w:r>
      <w:r w:rsidRPr="00F70625">
        <w:rPr>
          <w:rFonts w:ascii="Times New Roman" w:hAnsi="Times New Roman" w:cs="Times New Roman"/>
          <w:sz w:val="20"/>
          <w:szCs w:val="20"/>
        </w:rPr>
        <w:t xml:space="preserve">C for a low flow rate, velocity, and initial temperature. Finally, the final air temperature also varies, 15.5 </w:t>
      </w:r>
      <w:r w:rsidRPr="00F70625">
        <w:rPr>
          <w:rFonts w:ascii="Times New Roman" w:hAnsi="Times New Roman" w:cs="Times New Roman"/>
          <w:sz w:val="20"/>
          <w:szCs w:val="20"/>
          <w:vertAlign w:val="superscript"/>
        </w:rPr>
        <w:t>○</w:t>
      </w:r>
      <w:r w:rsidRPr="00F70625">
        <w:rPr>
          <w:rFonts w:ascii="Times New Roman" w:hAnsi="Times New Roman" w:cs="Times New Roman"/>
          <w:sz w:val="20"/>
          <w:szCs w:val="20"/>
        </w:rPr>
        <w:t xml:space="preserve">C for low values of operating parameters and 14.6 </w:t>
      </w:r>
      <w:r w:rsidRPr="00F70625">
        <w:rPr>
          <w:rFonts w:ascii="Times New Roman" w:hAnsi="Times New Roman" w:cs="Times New Roman"/>
          <w:sz w:val="20"/>
          <w:szCs w:val="20"/>
          <w:vertAlign w:val="superscript"/>
        </w:rPr>
        <w:t>○</w:t>
      </w:r>
      <w:r w:rsidRPr="00F70625">
        <w:rPr>
          <w:rFonts w:ascii="Times New Roman" w:hAnsi="Times New Roman" w:cs="Times New Roman"/>
          <w:sz w:val="20"/>
          <w:szCs w:val="20"/>
        </w:rPr>
        <w:t>C for high values. These differences clearly suggest an impact of operating conditions on the heat and mass transfer phenomena occurring in the cooler, justifying further analysis to ascertain the effect of individual operating parameters and parameter interactions on the performance.</w:t>
      </w:r>
    </w:p>
    <w:p w14:paraId="562ECB7A" w14:textId="77777777" w:rsidR="004B1215" w:rsidRDefault="004B1215" w:rsidP="7E65F04D">
      <w:pPr>
        <w:spacing w:after="0"/>
        <w:rPr>
          <w:rFonts w:ascii="Times New Roman" w:hAnsi="Times New Roman" w:cs="Times New Roman"/>
          <w:sz w:val="20"/>
          <w:szCs w:val="20"/>
          <w:highlight w:val="yellow"/>
        </w:rPr>
      </w:pPr>
    </w:p>
    <w:p w14:paraId="67E1CCA8" w14:textId="56E942DA" w:rsidR="00F7646D" w:rsidRDefault="00F7646D" w:rsidP="00D03DFA">
      <w:pPr>
        <w:spacing w:after="0"/>
        <w:rPr>
          <w:rFonts w:ascii="Times New Roman" w:hAnsi="Times New Roman" w:cs="Times New Roman"/>
          <w:i/>
          <w:sz w:val="20"/>
          <w:szCs w:val="20"/>
        </w:rPr>
      </w:pPr>
      <w:r>
        <w:rPr>
          <w:rFonts w:ascii="Times New Roman" w:hAnsi="Times New Roman" w:cs="Times New Roman"/>
          <w:i/>
          <w:sz w:val="20"/>
          <w:szCs w:val="20"/>
        </w:rPr>
        <w:t xml:space="preserve">4.3 </w:t>
      </w:r>
      <w:r w:rsidR="005A66F4">
        <w:rPr>
          <w:rFonts w:ascii="Times New Roman" w:hAnsi="Times New Roman" w:cs="Times New Roman"/>
          <w:i/>
          <w:sz w:val="20"/>
          <w:szCs w:val="20"/>
        </w:rPr>
        <w:t>Exp</w:t>
      </w:r>
      <w:r w:rsidR="00A803BE">
        <w:rPr>
          <w:rFonts w:ascii="Times New Roman" w:hAnsi="Times New Roman" w:cs="Times New Roman"/>
          <w:i/>
          <w:sz w:val="20"/>
          <w:szCs w:val="20"/>
        </w:rPr>
        <w:t>erimental and p</w:t>
      </w:r>
      <w:r w:rsidR="005A66F4">
        <w:rPr>
          <w:rFonts w:ascii="Times New Roman" w:hAnsi="Times New Roman" w:cs="Times New Roman"/>
          <w:i/>
          <w:sz w:val="20"/>
          <w:szCs w:val="20"/>
        </w:rPr>
        <w:t>redicted i</w:t>
      </w:r>
      <w:r>
        <w:rPr>
          <w:rFonts w:ascii="Times New Roman" w:hAnsi="Times New Roman" w:cs="Times New Roman"/>
          <w:i/>
          <w:sz w:val="20"/>
          <w:szCs w:val="20"/>
        </w:rPr>
        <w:t>nfluence of individual operating parameters on rate and efficiency</w:t>
      </w:r>
    </w:p>
    <w:p w14:paraId="264DC9FA" w14:textId="5390FAF2" w:rsidR="00F70625" w:rsidRPr="00F70625" w:rsidRDefault="00F70625" w:rsidP="00F70625">
      <w:pPr>
        <w:spacing w:after="0"/>
        <w:rPr>
          <w:rFonts w:ascii="Times New Roman" w:hAnsi="Times New Roman" w:cs="Times New Roman"/>
          <w:sz w:val="20"/>
          <w:szCs w:val="20"/>
        </w:rPr>
      </w:pPr>
      <w:r w:rsidRPr="00F70625">
        <w:rPr>
          <w:rFonts w:ascii="Times New Roman" w:hAnsi="Times New Roman" w:cs="Times New Roman"/>
          <w:sz w:val="20"/>
          <w:szCs w:val="20"/>
        </w:rPr>
        <w:t>Our numerical finite difference model has good predictive capability for the water-side outlet temperature, but is less accurate for predicting the outlet air conditions. This is clear in Figure 5 showing experimental and predicted outlet temperatures for the 20 factorial runs detailed in Table 1. The outlet water temperature is predicted with an average error of just 1.2 ± 1.0%, a maximum temperature difference of 1.6</w:t>
      </w:r>
      <w:r w:rsidRPr="00F70625">
        <w:rPr>
          <w:rFonts w:ascii="Times New Roman" w:hAnsi="Times New Roman" w:cs="Times New Roman"/>
          <w:sz w:val="20"/>
          <w:szCs w:val="20"/>
          <w:vertAlign w:val="superscript"/>
        </w:rPr>
        <w:t xml:space="preserve"> ○</w:t>
      </w:r>
      <w:r w:rsidRPr="00F70625">
        <w:rPr>
          <w:rFonts w:ascii="Times New Roman" w:hAnsi="Times New Roman" w:cs="Times New Roman"/>
          <w:sz w:val="20"/>
          <w:szCs w:val="20"/>
        </w:rPr>
        <w:t xml:space="preserve">C, and a difference of less than 0.5 </w:t>
      </w:r>
      <w:r w:rsidRPr="00F70625">
        <w:rPr>
          <w:rFonts w:ascii="Times New Roman" w:hAnsi="Times New Roman" w:cs="Times New Roman"/>
          <w:sz w:val="20"/>
          <w:szCs w:val="20"/>
          <w:vertAlign w:val="superscript"/>
        </w:rPr>
        <w:t>○</w:t>
      </w:r>
      <w:r w:rsidRPr="00F70625">
        <w:rPr>
          <w:rFonts w:ascii="Times New Roman" w:hAnsi="Times New Roman" w:cs="Times New Roman"/>
          <w:sz w:val="20"/>
          <w:szCs w:val="20"/>
        </w:rPr>
        <w:t xml:space="preserve">C for 55% of the experiments, indicating good performance over a wide of </w:t>
      </w:r>
      <w:r>
        <w:rPr>
          <w:rFonts w:ascii="Times New Roman" w:hAnsi="Times New Roman" w:cs="Times New Roman"/>
          <w:sz w:val="20"/>
          <w:szCs w:val="20"/>
        </w:rPr>
        <w:t xml:space="preserve">conditions. As shown in Figure </w:t>
      </w:r>
      <w:r w:rsidRPr="00F70625">
        <w:rPr>
          <w:rFonts w:ascii="Times New Roman" w:hAnsi="Times New Roman" w:cs="Times New Roman"/>
          <w:sz w:val="20"/>
          <w:szCs w:val="20"/>
        </w:rPr>
        <w:t xml:space="preserve">5, the outlet water temperature varied significantly from 29.6 to 50 </w:t>
      </w:r>
      <w:r w:rsidRPr="00F70625">
        <w:rPr>
          <w:rFonts w:ascii="Times New Roman" w:hAnsi="Times New Roman" w:cs="Times New Roman"/>
          <w:sz w:val="20"/>
          <w:szCs w:val="20"/>
          <w:vertAlign w:val="superscript"/>
        </w:rPr>
        <w:t>○</w:t>
      </w:r>
      <w:r w:rsidRPr="00F70625">
        <w:rPr>
          <w:rFonts w:ascii="Times New Roman" w:hAnsi="Times New Roman" w:cs="Times New Roman"/>
          <w:sz w:val="20"/>
          <w:szCs w:val="20"/>
        </w:rPr>
        <w:t>C over the factorial runs, and differences in the outlet temperature were observed even for runs where the inlet temperature was equal, suggesting influences of water flow rate and air velocity on the outlet temperature, and thus, cooling rate and water-side efficiency.</w:t>
      </w:r>
      <w:r w:rsidR="002F6C3D">
        <w:rPr>
          <w:rFonts w:ascii="Times New Roman" w:hAnsi="Times New Roman" w:cs="Times New Roman"/>
          <w:sz w:val="20"/>
          <w:szCs w:val="20"/>
        </w:rPr>
        <w:t xml:space="preserve"> </w:t>
      </w:r>
      <w:r w:rsidR="002F6C3D" w:rsidRPr="00F70625">
        <w:rPr>
          <w:rFonts w:ascii="Times New Roman" w:hAnsi="Times New Roman" w:cs="Times New Roman"/>
          <w:iCs/>
          <w:sz w:val="20"/>
          <w:szCs w:val="20"/>
        </w:rPr>
        <w:t xml:space="preserve">The air temperature was predicted slightly less accurately, but still with good agreement. The average error for air temperature prediction was 3.9 ± 2.6% with a maximum temperature difference of 4.0 </w:t>
      </w:r>
      <w:r w:rsidR="002F6C3D" w:rsidRPr="00F70625">
        <w:rPr>
          <w:rFonts w:ascii="Times New Roman" w:hAnsi="Times New Roman" w:cs="Times New Roman"/>
          <w:iCs/>
          <w:sz w:val="20"/>
          <w:szCs w:val="20"/>
          <w:vertAlign w:val="superscript"/>
        </w:rPr>
        <w:t>○</w:t>
      </w:r>
      <w:r w:rsidR="002F6C3D" w:rsidRPr="00F70625">
        <w:rPr>
          <w:rFonts w:ascii="Times New Roman" w:hAnsi="Times New Roman" w:cs="Times New Roman"/>
          <w:iCs/>
          <w:sz w:val="20"/>
          <w:szCs w:val="20"/>
        </w:rPr>
        <w:t>C. The larger discrepancy in outlet air temperature can be accounted for, at least in part, by our assumption that the air velocity, and thus, the mass flow rate of air used in the enthalpy balance, is constant throughout the packing. The air enthalpy balance is highly dependent on mass flow rate, calculated with the average air velocity. Air velocities were observed to be highly variable across the packing area and were difficult to measure, particularly at low fan voltages; thus, some the air velocities used in the model may not be highly accurate. Further, the sensible and latent heat transfer terms in the enthalpy balance are calculated based on average driving forces and correlations for flow past a single cylinder, which neglect effects of changes to heat and mass transfer driving forces in the direction of air flow as air flows sequentially across a number of cylinder banks.</w:t>
      </w:r>
      <w:r w:rsidRPr="00F70625">
        <w:rPr>
          <w:rFonts w:ascii="Times New Roman" w:hAnsi="Times New Roman" w:cs="Times New Roman"/>
          <w:sz w:val="20"/>
          <w:szCs w:val="20"/>
        </w:rPr>
        <w:t xml:space="preserve"> </w:t>
      </w:r>
    </w:p>
    <w:p w14:paraId="778E98DC" w14:textId="77777777" w:rsidR="00AB33A4" w:rsidRDefault="00AB33A4" w:rsidP="00F7646D">
      <w:pPr>
        <w:spacing w:after="0"/>
        <w:rPr>
          <w:rFonts w:ascii="Times New Roman" w:hAnsi="Times New Roman" w:cs="Times New Roman"/>
          <w:sz w:val="20"/>
          <w:szCs w:val="20"/>
        </w:rPr>
      </w:pPr>
    </w:p>
    <w:p w14:paraId="634EDF3D" w14:textId="3A026AA5" w:rsidR="00C3325F" w:rsidRDefault="00F70625" w:rsidP="00F7646D">
      <w:pPr>
        <w:spacing w:after="0"/>
        <w:rPr>
          <w:rFonts w:ascii="Times New Roman" w:hAnsi="Times New Roman" w:cs="Times New Roman"/>
          <w:sz w:val="20"/>
          <w:szCs w:val="20"/>
        </w:rPr>
      </w:pPr>
      <w:r>
        <w:rPr>
          <w:noProof/>
        </w:rPr>
        <w:lastRenderedPageBreak/>
        <w:drawing>
          <wp:inline distT="0" distB="0" distL="0" distR="0" wp14:anchorId="3A6D0EA7" wp14:editId="51B95A6E">
            <wp:extent cx="5943600" cy="294132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4A84FCF" w14:textId="77777777" w:rsidR="00F70625" w:rsidRDefault="00273C1D" w:rsidP="7E65F04D">
      <w:pPr>
        <w:spacing w:after="0"/>
        <w:rPr>
          <w:rFonts w:ascii="Times New Roman" w:hAnsi="Times New Roman" w:cs="Times New Roman"/>
          <w:iCs/>
          <w:sz w:val="20"/>
          <w:szCs w:val="20"/>
        </w:rPr>
      </w:pPr>
      <w:r w:rsidRPr="009D1754">
        <w:rPr>
          <w:rFonts w:ascii="Times New Roman" w:hAnsi="Times New Roman" w:cs="Times New Roman"/>
          <w:b/>
          <w:iCs/>
          <w:sz w:val="20"/>
          <w:szCs w:val="20"/>
        </w:rPr>
        <w:t xml:space="preserve">Figure </w:t>
      </w:r>
      <w:r w:rsidR="00A800FA">
        <w:rPr>
          <w:rFonts w:ascii="Times New Roman" w:hAnsi="Times New Roman" w:cs="Times New Roman"/>
          <w:b/>
          <w:iCs/>
          <w:sz w:val="20"/>
          <w:szCs w:val="20"/>
        </w:rPr>
        <w:t>5</w:t>
      </w:r>
      <w:r w:rsidR="00F7646D" w:rsidRPr="009D1754">
        <w:rPr>
          <w:rFonts w:ascii="Times New Roman" w:hAnsi="Times New Roman" w:cs="Times New Roman"/>
          <w:b/>
          <w:iCs/>
          <w:sz w:val="20"/>
          <w:szCs w:val="20"/>
        </w:rPr>
        <w:t>.</w:t>
      </w:r>
      <w:r w:rsidR="00F7646D" w:rsidRPr="009D1754">
        <w:rPr>
          <w:rFonts w:ascii="Times New Roman" w:hAnsi="Times New Roman" w:cs="Times New Roman"/>
          <w:iCs/>
          <w:sz w:val="20"/>
          <w:szCs w:val="20"/>
        </w:rPr>
        <w:t xml:space="preserve"> Measured and predicted water outlet temperatures at t = 8 s for each experiment. Values at 24.7 mL/s </w:t>
      </w:r>
      <w:r w:rsidR="2CDAD06A" w:rsidRPr="009D1754">
        <w:rPr>
          <w:rFonts w:ascii="Times New Roman" w:hAnsi="Times New Roman" w:cs="Times New Roman"/>
          <w:iCs/>
          <w:sz w:val="20"/>
          <w:szCs w:val="20"/>
        </w:rPr>
        <w:t xml:space="preserve">water </w:t>
      </w:r>
      <w:r w:rsidR="00F7646D" w:rsidRPr="009D1754">
        <w:rPr>
          <w:rFonts w:ascii="Times New Roman" w:hAnsi="Times New Roman" w:cs="Times New Roman"/>
          <w:iCs/>
          <w:sz w:val="20"/>
          <w:szCs w:val="20"/>
        </w:rPr>
        <w:t xml:space="preserve">flow rate, 1.5 m/s air velocity, and 45 </w:t>
      </w:r>
      <w:r w:rsidR="00764BEC" w:rsidRPr="009D1754">
        <w:rPr>
          <w:rFonts w:ascii="Times New Roman" w:hAnsi="Times New Roman" w:cs="Times New Roman"/>
          <w:sz w:val="20"/>
          <w:szCs w:val="20"/>
          <w:vertAlign w:val="superscript"/>
        </w:rPr>
        <w:t>○</w:t>
      </w:r>
      <w:r w:rsidR="00F7646D" w:rsidRPr="009D1754">
        <w:rPr>
          <w:rFonts w:ascii="Times New Roman" w:hAnsi="Times New Roman" w:cs="Times New Roman"/>
          <w:iCs/>
          <w:sz w:val="20"/>
          <w:szCs w:val="20"/>
        </w:rPr>
        <w:t>C are average values across six repeated center point runs.</w:t>
      </w:r>
    </w:p>
    <w:p w14:paraId="3BB916F7" w14:textId="77777777" w:rsidR="00F70625" w:rsidRDefault="00F70625" w:rsidP="7E65F04D">
      <w:pPr>
        <w:spacing w:after="0"/>
        <w:rPr>
          <w:rFonts w:ascii="Times New Roman" w:hAnsi="Times New Roman" w:cs="Times New Roman"/>
          <w:iCs/>
          <w:sz w:val="20"/>
          <w:szCs w:val="20"/>
        </w:rPr>
      </w:pPr>
    </w:p>
    <w:p w14:paraId="46B2D400" w14:textId="5D2322E1" w:rsidR="00F70625" w:rsidRDefault="00F70625" w:rsidP="00F70625">
      <w:pPr>
        <w:spacing w:after="0"/>
        <w:rPr>
          <w:rFonts w:ascii="Times New Roman" w:hAnsi="Times New Roman" w:cs="Times New Roman"/>
          <w:iCs/>
          <w:sz w:val="20"/>
          <w:szCs w:val="20"/>
        </w:rPr>
      </w:pPr>
      <w:r w:rsidRPr="00F70625">
        <w:rPr>
          <w:rFonts w:ascii="Times New Roman" w:hAnsi="Times New Roman" w:cs="Times New Roman"/>
          <w:iCs/>
          <w:sz w:val="20"/>
          <w:szCs w:val="20"/>
        </w:rPr>
        <w:t>Overall, the model predicts the outlet water temperatures highly accurately, and the outlet air temperatures with reasonable accuracy over a wide range of operating conditions with just a single adjustable fitting parameter representing the number of channels for water flow, not easily measurable given the complex geometry of the packing. The number of water channels was optimized at 200 in this study, approximately 60% of the maximum available locations for water flow given the dimensions of the packing used, but can be easily modified for other geometry and dimensions, giving flexibility.</w:t>
      </w:r>
    </w:p>
    <w:p w14:paraId="69140D9E" w14:textId="77777777" w:rsidR="00F70625" w:rsidRPr="00F70625" w:rsidRDefault="00F70625" w:rsidP="00F70625">
      <w:pPr>
        <w:spacing w:after="0"/>
        <w:rPr>
          <w:rFonts w:ascii="Times New Roman" w:hAnsi="Times New Roman" w:cs="Times New Roman"/>
          <w:iCs/>
          <w:sz w:val="20"/>
          <w:szCs w:val="20"/>
        </w:rPr>
      </w:pPr>
    </w:p>
    <w:p w14:paraId="557BEEC6" w14:textId="2B53D55B" w:rsidR="00F70625" w:rsidRPr="00F70625" w:rsidRDefault="00F70625" w:rsidP="00F70625">
      <w:pPr>
        <w:spacing w:after="0"/>
        <w:rPr>
          <w:rFonts w:ascii="Times New Roman" w:hAnsi="Times New Roman" w:cs="Times New Roman"/>
          <w:iCs/>
          <w:sz w:val="20"/>
          <w:szCs w:val="20"/>
        </w:rPr>
      </w:pPr>
      <w:r w:rsidRPr="00F70625">
        <w:rPr>
          <w:rFonts w:ascii="Times New Roman" w:hAnsi="Times New Roman" w:cs="Times New Roman"/>
          <w:iCs/>
          <w:sz w:val="20"/>
          <w:szCs w:val="20"/>
        </w:rPr>
        <w:t xml:space="preserve">As seen in Figure 6A, the initial cooling rate, which varied from 218-740 W, was predicted within 6.9 ± 8.1% with a maximum deviation on 34.9% predicted for Expt. 11 with the lowest tested air velocity. The minimum rate of 219 W was observed at operating conditions of 18.7 mL/s, 0.4 m/s, and 37 </w:t>
      </w:r>
      <w:r w:rsidRPr="00F70625">
        <w:rPr>
          <w:rFonts w:ascii="Times New Roman" w:hAnsi="Times New Roman" w:cs="Times New Roman"/>
          <w:iCs/>
          <w:sz w:val="20"/>
          <w:szCs w:val="20"/>
          <w:vertAlign w:val="superscript"/>
        </w:rPr>
        <w:t>○</w:t>
      </w:r>
      <w:r w:rsidRPr="00F70625">
        <w:rPr>
          <w:rFonts w:ascii="Times New Roman" w:hAnsi="Times New Roman" w:cs="Times New Roman"/>
          <w:iCs/>
          <w:sz w:val="20"/>
          <w:szCs w:val="20"/>
        </w:rPr>
        <w:t xml:space="preserve">C and maximum of 740 W observed at 29.1 mL/s, 1.0 m/s, and 53 </w:t>
      </w:r>
      <w:r w:rsidRPr="00F70625">
        <w:rPr>
          <w:rFonts w:ascii="Times New Roman" w:hAnsi="Times New Roman" w:cs="Times New Roman"/>
          <w:iCs/>
          <w:sz w:val="20"/>
          <w:szCs w:val="20"/>
          <w:vertAlign w:val="superscript"/>
        </w:rPr>
        <w:t>○</w:t>
      </w:r>
      <w:r w:rsidRPr="00F70625">
        <w:rPr>
          <w:rFonts w:ascii="Times New Roman" w:hAnsi="Times New Roman" w:cs="Times New Roman"/>
          <w:iCs/>
          <w:sz w:val="20"/>
          <w:szCs w:val="20"/>
        </w:rPr>
        <w:t xml:space="preserve">C, indicating a large influence of operating parameters. The initial rate was predicted within one experimental standard deviation, 23.9 W, calculated using the six replicated center point runs, for 60% of trials and within two standard deviations for 75% of trials. The water-side efficiency, which varied from 7.4 to 22.8%, was also predicted adequately by the model as seen in Figure 6B, with average and maximum deviations of 11.0 ± 10.3% and 33%, respectively, and values predicted within one experimental standard deviation for 70% of experiments. The minimum efficiency observed at 29.1 mL/s, 0.85 m/s and 37 </w:t>
      </w:r>
      <w:r w:rsidRPr="00F70625">
        <w:rPr>
          <w:rFonts w:ascii="Times New Roman" w:hAnsi="Times New Roman" w:cs="Times New Roman"/>
          <w:iCs/>
          <w:sz w:val="20"/>
          <w:szCs w:val="20"/>
          <w:vertAlign w:val="superscript"/>
        </w:rPr>
        <w:t>○</w:t>
      </w:r>
      <w:r w:rsidRPr="00F70625">
        <w:rPr>
          <w:rFonts w:ascii="Times New Roman" w:hAnsi="Times New Roman" w:cs="Times New Roman"/>
          <w:iCs/>
          <w:sz w:val="20"/>
          <w:szCs w:val="20"/>
        </w:rPr>
        <w:t xml:space="preserve">C and maximum of 22.8% observed at 18.9 mL/s, 2.2 m/s and 53 </w:t>
      </w:r>
      <w:r w:rsidRPr="00F70625">
        <w:rPr>
          <w:rFonts w:ascii="Times New Roman" w:hAnsi="Times New Roman" w:cs="Times New Roman"/>
          <w:iCs/>
          <w:sz w:val="20"/>
          <w:szCs w:val="20"/>
          <w:vertAlign w:val="superscript"/>
        </w:rPr>
        <w:t>○</w:t>
      </w:r>
      <w:r w:rsidRPr="00F70625">
        <w:rPr>
          <w:rFonts w:ascii="Times New Roman" w:hAnsi="Times New Roman" w:cs="Times New Roman"/>
          <w:iCs/>
          <w:sz w:val="20"/>
          <w:szCs w:val="20"/>
        </w:rPr>
        <w:t>C.</w:t>
      </w:r>
    </w:p>
    <w:p w14:paraId="08EEF49D" w14:textId="09C20A48" w:rsidR="00F7646D" w:rsidRPr="009D1754" w:rsidRDefault="00F7646D" w:rsidP="7E65F04D">
      <w:pPr>
        <w:spacing w:after="0"/>
        <w:rPr>
          <w:rFonts w:ascii="Times New Roman" w:hAnsi="Times New Roman" w:cs="Times New Roman"/>
          <w:iCs/>
          <w:sz w:val="20"/>
          <w:szCs w:val="20"/>
        </w:rPr>
      </w:pPr>
    </w:p>
    <w:p w14:paraId="3A157EF2" w14:textId="77777777" w:rsidR="00AB33A4" w:rsidRDefault="00AB33A4" w:rsidP="00F7646D">
      <w:pPr>
        <w:spacing w:after="0"/>
        <w:rPr>
          <w:rFonts w:ascii="Times New Roman" w:hAnsi="Times New Roman" w:cs="Times New Roman"/>
          <w:sz w:val="20"/>
          <w:szCs w:val="20"/>
        </w:rPr>
      </w:pPr>
    </w:p>
    <w:p w14:paraId="6AD5A70D" w14:textId="466FB97D" w:rsidR="00A7254C" w:rsidRDefault="0033402F" w:rsidP="00A7254C">
      <w:pPr>
        <w:spacing w:after="0"/>
        <w:jc w:val="center"/>
        <w:rPr>
          <w:rFonts w:ascii="Times New Roman" w:hAnsi="Times New Roman" w:cs="Times New Roman"/>
          <w:b/>
          <w:sz w:val="20"/>
          <w:szCs w:val="20"/>
        </w:rPr>
      </w:pPr>
      <w:r>
        <w:rPr>
          <w:rFonts w:ascii="Times New Roman" w:hAnsi="Times New Roman" w:cs="Times New Roman"/>
          <w:noProof/>
          <w:sz w:val="20"/>
          <w:szCs w:val="20"/>
        </w:rPr>
        <w:lastRenderedPageBreak/>
        <mc:AlternateContent>
          <mc:Choice Requires="wpg">
            <w:drawing>
              <wp:anchor distT="0" distB="0" distL="114300" distR="114300" simplePos="0" relativeHeight="251658242" behindDoc="0" locked="0" layoutInCell="1" allowOverlap="1" wp14:anchorId="725DB958" wp14:editId="7E82BC9E">
                <wp:simplePos x="0" y="0"/>
                <wp:positionH relativeFrom="column">
                  <wp:posOffset>0</wp:posOffset>
                </wp:positionH>
                <wp:positionV relativeFrom="paragraph">
                  <wp:posOffset>-153035</wp:posOffset>
                </wp:positionV>
                <wp:extent cx="342900" cy="2678430"/>
                <wp:effectExtent l="0" t="0" r="0" b="0"/>
                <wp:wrapNone/>
                <wp:docPr id="318" name="Group 318"/>
                <wp:cNvGraphicFramePr/>
                <a:graphic xmlns:a="http://schemas.openxmlformats.org/drawingml/2006/main">
                  <a:graphicData uri="http://schemas.microsoft.com/office/word/2010/wordprocessingGroup">
                    <wpg:wgp>
                      <wpg:cNvGrpSpPr/>
                      <wpg:grpSpPr>
                        <a:xfrm>
                          <a:off x="0" y="0"/>
                          <a:ext cx="342900" cy="2678430"/>
                          <a:chOff x="0" y="0"/>
                          <a:chExt cx="342900" cy="2400300"/>
                        </a:xfrm>
                      </wpg:grpSpPr>
                      <wps:wsp>
                        <wps:cNvPr id="308" name="Text Box 2"/>
                        <wps:cNvSpPr txBox="1">
                          <a:spLocks noChangeArrowheads="1"/>
                        </wps:cNvSpPr>
                        <wps:spPr bwMode="auto">
                          <a:xfrm>
                            <a:off x="0" y="0"/>
                            <a:ext cx="297180" cy="312420"/>
                          </a:xfrm>
                          <a:prstGeom prst="rect">
                            <a:avLst/>
                          </a:prstGeom>
                          <a:noFill/>
                          <a:ln w="9525">
                            <a:noFill/>
                            <a:miter lim="800000"/>
                            <a:headEnd/>
                            <a:tailEnd/>
                          </a:ln>
                        </wps:spPr>
                        <wps:txbx>
                          <w:txbxContent>
                            <w:p w14:paraId="7DB78571" w14:textId="1450029E" w:rsidR="002F6C3D" w:rsidRPr="00EE715D" w:rsidRDefault="002F6C3D">
                              <w:pPr>
                                <w:rPr>
                                  <w:b/>
                                  <w:sz w:val="28"/>
                                  <w:szCs w:val="28"/>
                                </w:rPr>
                              </w:pPr>
                              <w:r w:rsidRPr="00EE715D">
                                <w:rPr>
                                  <w:b/>
                                  <w:sz w:val="28"/>
                                  <w:szCs w:val="28"/>
                                </w:rPr>
                                <w:t>A</w:t>
                              </w:r>
                            </w:p>
                          </w:txbxContent>
                        </wps:txbx>
                        <wps:bodyPr rot="0" vert="horz" wrap="square" lIns="91440" tIns="45720" rIns="91440" bIns="45720" anchor="t" anchorCtr="0">
                          <a:noAutofit/>
                        </wps:bodyPr>
                      </wps:wsp>
                      <wps:wsp>
                        <wps:cNvPr id="317" name="Text Box 2"/>
                        <wps:cNvSpPr txBox="1">
                          <a:spLocks noChangeArrowheads="1"/>
                        </wps:cNvSpPr>
                        <wps:spPr bwMode="auto">
                          <a:xfrm>
                            <a:off x="45720" y="2087880"/>
                            <a:ext cx="297180" cy="312420"/>
                          </a:xfrm>
                          <a:prstGeom prst="rect">
                            <a:avLst/>
                          </a:prstGeom>
                          <a:noFill/>
                          <a:ln w="9525">
                            <a:noFill/>
                            <a:miter lim="800000"/>
                            <a:headEnd/>
                            <a:tailEnd/>
                          </a:ln>
                        </wps:spPr>
                        <wps:txbx>
                          <w:txbxContent>
                            <w:p w14:paraId="088DE9CA" w14:textId="7BF6202E" w:rsidR="002F6C3D" w:rsidRPr="00EE715D" w:rsidRDefault="002F6C3D" w:rsidP="00EE715D">
                              <w:pPr>
                                <w:rPr>
                                  <w:b/>
                                  <w:sz w:val="28"/>
                                  <w:szCs w:val="28"/>
                                </w:rPr>
                              </w:pPr>
                              <w:r>
                                <w:rPr>
                                  <w:b/>
                                  <w:sz w:val="28"/>
                                  <w:szCs w:val="28"/>
                                </w:rP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25DB958" id="Group 318" o:spid="_x0000_s1077" style="position:absolute;left:0;text-align:left;margin-left:0;margin-top:-12.05pt;width:27pt;height:210.9pt;z-index:251658242;mso-position-horizontal-relative:text;mso-position-vertical-relative:text;mso-height-relative:margin" coordsize="3429,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">
                <v:shape id="Text Box 2" o:spid="_x0000_s1078" type="#_x0000_t202" style="position:absolute;width:2971;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7DB78571" w14:textId="1450029E" w:rsidR="002F6C3D" w:rsidRPr="00EE715D" w:rsidRDefault="002F6C3D">
                        <w:pPr>
                          <w:rPr>
                            <w:b/>
                            <w:sz w:val="28"/>
                            <w:szCs w:val="28"/>
                          </w:rPr>
                        </w:pPr>
                        <w:r w:rsidRPr="00EE715D">
                          <w:rPr>
                            <w:b/>
                            <w:sz w:val="28"/>
                            <w:szCs w:val="28"/>
                          </w:rPr>
                          <w:t>A</w:t>
                        </w:r>
                      </w:p>
                    </w:txbxContent>
                  </v:textbox>
                </v:shape>
                <v:shape id="Text Box 2" o:spid="_x0000_s1079" type="#_x0000_t202" style="position:absolute;left:457;top:20878;width:2972;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" filled="f" stroked="f">
                  <v:textbox>
                    <w:txbxContent>
                      <w:p w14:paraId="088DE9CA" w14:textId="7BF6202E" w:rsidR="002F6C3D" w:rsidRPr="00EE715D" w:rsidRDefault="002F6C3D" w:rsidP="00EE715D">
                        <w:pPr>
                          <w:rPr>
                            <w:b/>
                            <w:sz w:val="28"/>
                            <w:szCs w:val="28"/>
                          </w:rPr>
                        </w:pPr>
                        <w:r>
                          <w:rPr>
                            <w:b/>
                            <w:sz w:val="28"/>
                            <w:szCs w:val="28"/>
                          </w:rPr>
                          <w:t>B</w:t>
                        </w:r>
                      </w:p>
                    </w:txbxContent>
                  </v:textbox>
                </v:shape>
              </v:group>
            </w:pict>
          </mc:Fallback>
        </mc:AlternateContent>
      </w:r>
      <w:r w:rsidR="00F70625">
        <w:rPr>
          <w:noProof/>
        </w:rPr>
        <w:drawing>
          <wp:inline distT="0" distB="0" distL="0" distR="0" wp14:anchorId="5CF9078F" wp14:editId="72A783BA">
            <wp:extent cx="5745480" cy="2156460"/>
            <wp:effectExtent l="0" t="0" r="762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8257A88" w14:textId="020B03B8" w:rsidR="00A7254C" w:rsidRDefault="00A7254C" w:rsidP="00EE715D">
      <w:pPr>
        <w:spacing w:after="0"/>
        <w:jc w:val="center"/>
        <w:rPr>
          <w:rFonts w:ascii="Times New Roman" w:hAnsi="Times New Roman" w:cs="Times New Roman"/>
          <w:b/>
          <w:sz w:val="20"/>
          <w:szCs w:val="20"/>
        </w:rPr>
      </w:pPr>
    </w:p>
    <w:p w14:paraId="2397CCD6" w14:textId="7B9A663C" w:rsidR="0033402F" w:rsidRDefault="0033402F">
      <w:pPr>
        <w:spacing w:after="0"/>
        <w:jc w:val="center"/>
        <w:rPr>
          <w:rFonts w:ascii="Times New Roman" w:hAnsi="Times New Roman" w:cs="Times New Roman"/>
          <w:b/>
          <w:sz w:val="20"/>
          <w:szCs w:val="20"/>
        </w:rPr>
      </w:pPr>
      <w:r>
        <w:rPr>
          <w:noProof/>
        </w:rPr>
        <w:drawing>
          <wp:inline distT="0" distB="0" distL="0" distR="0" wp14:anchorId="6D50F512" wp14:editId="17B1D21C">
            <wp:extent cx="5775960" cy="242316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570FFA0" w14:textId="7F999C14" w:rsidR="00F7646D" w:rsidRDefault="00A7254C">
      <w:pPr>
        <w:spacing w:after="0"/>
        <w:jc w:val="center"/>
        <w:rPr>
          <w:rFonts w:ascii="Times New Roman" w:hAnsi="Times New Roman" w:cs="Times New Roman"/>
          <w:sz w:val="20"/>
          <w:szCs w:val="20"/>
        </w:rPr>
      </w:pPr>
      <w:r w:rsidRPr="00A7254C">
        <w:rPr>
          <w:rFonts w:ascii="Times New Roman" w:hAnsi="Times New Roman" w:cs="Times New Roman"/>
          <w:b/>
          <w:sz w:val="20"/>
          <w:szCs w:val="20"/>
        </w:rPr>
        <w:t xml:space="preserve">Figure </w:t>
      </w:r>
      <w:r w:rsidR="00A800FA">
        <w:rPr>
          <w:rFonts w:ascii="Times New Roman" w:hAnsi="Times New Roman" w:cs="Times New Roman"/>
          <w:b/>
          <w:sz w:val="20"/>
          <w:szCs w:val="20"/>
        </w:rPr>
        <w:t>6</w:t>
      </w:r>
      <w:r w:rsidRPr="00A7254C">
        <w:rPr>
          <w:rFonts w:ascii="Times New Roman" w:hAnsi="Times New Roman" w:cs="Times New Roman"/>
          <w:b/>
          <w:sz w:val="20"/>
          <w:szCs w:val="20"/>
        </w:rPr>
        <w:t>.</w:t>
      </w:r>
      <w:r>
        <w:rPr>
          <w:rFonts w:ascii="Times New Roman" w:hAnsi="Times New Roman" w:cs="Times New Roman"/>
          <w:sz w:val="20"/>
          <w:szCs w:val="20"/>
        </w:rPr>
        <w:t xml:space="preserve"> Predicted and measured initial cooling rates</w:t>
      </w:r>
      <w:r w:rsidR="00967C85">
        <w:rPr>
          <w:rFonts w:ascii="Times New Roman" w:hAnsi="Times New Roman" w:cs="Times New Roman"/>
          <w:sz w:val="20"/>
          <w:szCs w:val="20"/>
        </w:rPr>
        <w:t xml:space="preserve"> (A) and water-side efficiencies (B)</w:t>
      </w:r>
      <w:r>
        <w:rPr>
          <w:rFonts w:ascii="Times New Roman" w:hAnsi="Times New Roman" w:cs="Times New Roman"/>
          <w:sz w:val="20"/>
          <w:szCs w:val="20"/>
        </w:rPr>
        <w:t xml:space="preserve"> for each factorial run</w:t>
      </w:r>
    </w:p>
    <w:p w14:paraId="415B49E7" w14:textId="77777777" w:rsidR="00F70625" w:rsidRDefault="00F70625" w:rsidP="00EE715D">
      <w:pPr>
        <w:spacing w:after="0"/>
        <w:rPr>
          <w:rFonts w:ascii="Times New Roman" w:hAnsi="Times New Roman" w:cs="Times New Roman"/>
          <w:sz w:val="20"/>
          <w:szCs w:val="20"/>
        </w:rPr>
      </w:pPr>
    </w:p>
    <w:p w14:paraId="4E2524C2" w14:textId="2068CE9B" w:rsidR="00F70625" w:rsidRPr="00F70625" w:rsidRDefault="00F70625" w:rsidP="00F70625">
      <w:pPr>
        <w:spacing w:after="0"/>
        <w:rPr>
          <w:rFonts w:ascii="Times New Roman" w:hAnsi="Times New Roman" w:cs="Times New Roman"/>
          <w:sz w:val="20"/>
          <w:szCs w:val="20"/>
        </w:rPr>
      </w:pPr>
      <w:r w:rsidRPr="00F70625">
        <w:rPr>
          <w:rFonts w:ascii="Times New Roman" w:hAnsi="Times New Roman" w:cs="Times New Roman"/>
          <w:sz w:val="20"/>
          <w:szCs w:val="20"/>
        </w:rPr>
        <w:t xml:space="preserve">Taken together, the predicted outlet temperature, initial rate, and efficiency values obtained with the model suggest excellent predictive power for performance over a wide range of conditions. The numerical model was next used to elucidate individual effects of the flow rate, velocity, and initial temperature. Each factor was varied over the experimental range with other parameters fixed at the average conditions observed during factorial runs, as shown in Table 4.2. </w:t>
      </w:r>
    </w:p>
    <w:p w14:paraId="347FB3C5" w14:textId="77777777" w:rsidR="00F7646D" w:rsidRDefault="00F7646D" w:rsidP="00F7646D">
      <w:pPr>
        <w:spacing w:after="0"/>
        <w:rPr>
          <w:rFonts w:ascii="Times New Roman" w:hAnsi="Times New Roman" w:cs="Times New Roman"/>
          <w:sz w:val="20"/>
          <w:szCs w:val="20"/>
        </w:rPr>
      </w:pPr>
    </w:p>
    <w:p w14:paraId="22206968" w14:textId="77777777" w:rsidR="00F7646D" w:rsidRPr="001B210E" w:rsidRDefault="00F7646D" w:rsidP="00F7646D">
      <w:pPr>
        <w:spacing w:after="0"/>
        <w:rPr>
          <w:rFonts w:ascii="Times New Roman" w:hAnsi="Times New Roman" w:cs="Times New Roman"/>
          <w:sz w:val="20"/>
          <w:szCs w:val="20"/>
        </w:rPr>
      </w:pPr>
      <w:r w:rsidRPr="00EE715D">
        <w:rPr>
          <w:rFonts w:ascii="Times New Roman" w:hAnsi="Times New Roman" w:cs="Times New Roman"/>
          <w:b/>
          <w:sz w:val="20"/>
          <w:szCs w:val="20"/>
        </w:rPr>
        <w:t>Table 4.</w:t>
      </w:r>
      <w:r w:rsidRPr="001B210E">
        <w:rPr>
          <w:rFonts w:ascii="Times New Roman" w:hAnsi="Times New Roman" w:cs="Times New Roman"/>
          <w:sz w:val="20"/>
          <w:szCs w:val="20"/>
        </w:rPr>
        <w:t xml:space="preserve"> Input parameters for model calculations with varied flow rate, air velocity, and initial temperature</w:t>
      </w:r>
    </w:p>
    <w:tbl>
      <w:tblPr>
        <w:tblStyle w:val="TableGrid"/>
        <w:tblW w:w="0" w:type="auto"/>
        <w:jc w:val="center"/>
        <w:tblCellMar>
          <w:top w:w="29" w:type="dxa"/>
          <w:left w:w="29" w:type="dxa"/>
          <w:bottom w:w="29" w:type="dxa"/>
          <w:right w:w="29" w:type="dxa"/>
        </w:tblCellMar>
        <w:tblLook w:val="04A0" w:firstRow="1" w:lastRow="0" w:firstColumn="1" w:lastColumn="0" w:noHBand="0" w:noVBand="1"/>
      </w:tblPr>
      <w:tblGrid>
        <w:gridCol w:w="1370"/>
        <w:gridCol w:w="1369"/>
        <w:gridCol w:w="1331"/>
        <w:gridCol w:w="1369"/>
        <w:gridCol w:w="1292"/>
        <w:gridCol w:w="1318"/>
      </w:tblGrid>
      <w:tr w:rsidR="00361A98" w14:paraId="3B7ED3BF" w14:textId="77777777" w:rsidTr="00940334">
        <w:trPr>
          <w:jc w:val="center"/>
        </w:trPr>
        <w:tc>
          <w:tcPr>
            <w:tcW w:w="1370" w:type="dxa"/>
            <w:vAlign w:val="center"/>
          </w:tcPr>
          <w:p w14:paraId="50787048" w14:textId="7B0B88A2" w:rsidR="00361A98" w:rsidRDefault="00361A98" w:rsidP="006862A9">
            <w:pPr>
              <w:jc w:val="center"/>
              <w:rPr>
                <w:rFonts w:ascii="Times New Roman" w:hAnsi="Times New Roman" w:cs="Times New Roman"/>
                <w:sz w:val="20"/>
                <w:szCs w:val="20"/>
              </w:rPr>
            </w:pPr>
            <w:r>
              <w:rPr>
                <w:rFonts w:ascii="Times New Roman" w:hAnsi="Times New Roman" w:cs="Times New Roman"/>
                <w:sz w:val="20"/>
                <w:szCs w:val="20"/>
              </w:rPr>
              <w:t>Varied parameter</w:t>
            </w:r>
          </w:p>
        </w:tc>
        <w:tc>
          <w:tcPr>
            <w:tcW w:w="1369" w:type="dxa"/>
            <w:vAlign w:val="center"/>
          </w:tcPr>
          <w:p w14:paraId="37784828" w14:textId="18967274" w:rsidR="00361A98" w:rsidRDefault="00361A98" w:rsidP="00A666ED">
            <w:pPr>
              <w:jc w:val="center"/>
              <w:rPr>
                <w:rFonts w:ascii="Times New Roman" w:hAnsi="Times New Roman" w:cs="Times New Roman"/>
                <w:sz w:val="20"/>
                <w:szCs w:val="20"/>
              </w:rPr>
            </w:pPr>
            <w:r>
              <w:rPr>
                <w:rFonts w:ascii="Times New Roman" w:hAnsi="Times New Roman" w:cs="Times New Roman"/>
                <w:sz w:val="20"/>
                <w:szCs w:val="20"/>
              </w:rPr>
              <w:t>Inlet air temperature</w:t>
            </w:r>
          </w:p>
        </w:tc>
        <w:tc>
          <w:tcPr>
            <w:tcW w:w="1331" w:type="dxa"/>
            <w:vAlign w:val="center"/>
          </w:tcPr>
          <w:p w14:paraId="1C7503BF" w14:textId="07650CF2" w:rsidR="00361A98" w:rsidRDefault="00361A98" w:rsidP="003416EA">
            <w:pPr>
              <w:jc w:val="center"/>
              <w:rPr>
                <w:rFonts w:ascii="Times New Roman" w:hAnsi="Times New Roman" w:cs="Times New Roman"/>
                <w:sz w:val="20"/>
                <w:szCs w:val="20"/>
              </w:rPr>
            </w:pPr>
            <w:r>
              <w:rPr>
                <w:rFonts w:ascii="Times New Roman" w:hAnsi="Times New Roman" w:cs="Times New Roman"/>
                <w:sz w:val="20"/>
                <w:szCs w:val="20"/>
              </w:rPr>
              <w:t>Inlet relative humidity</w:t>
            </w:r>
          </w:p>
        </w:tc>
        <w:tc>
          <w:tcPr>
            <w:tcW w:w="1369" w:type="dxa"/>
            <w:vAlign w:val="center"/>
          </w:tcPr>
          <w:p w14:paraId="501D685D" w14:textId="5D86B587" w:rsidR="00361A98" w:rsidRDefault="00361A98" w:rsidP="00CD09B8">
            <w:pPr>
              <w:jc w:val="center"/>
              <w:rPr>
                <w:rFonts w:ascii="Times New Roman" w:hAnsi="Times New Roman" w:cs="Times New Roman"/>
                <w:sz w:val="20"/>
                <w:szCs w:val="20"/>
              </w:rPr>
            </w:pPr>
            <w:r>
              <w:rPr>
                <w:rFonts w:ascii="Times New Roman" w:hAnsi="Times New Roman" w:cs="Times New Roman"/>
                <w:sz w:val="20"/>
                <w:szCs w:val="20"/>
              </w:rPr>
              <w:t>Initial water temperature</w:t>
            </w:r>
          </w:p>
        </w:tc>
        <w:tc>
          <w:tcPr>
            <w:tcW w:w="1292" w:type="dxa"/>
            <w:vAlign w:val="center"/>
          </w:tcPr>
          <w:p w14:paraId="23778E95" w14:textId="3A6E364F" w:rsidR="00361A98" w:rsidRDefault="00361A98" w:rsidP="00E04014">
            <w:pPr>
              <w:jc w:val="center"/>
              <w:rPr>
                <w:rFonts w:ascii="Times New Roman" w:hAnsi="Times New Roman" w:cs="Times New Roman"/>
                <w:sz w:val="20"/>
                <w:szCs w:val="20"/>
              </w:rPr>
            </w:pPr>
            <w:r>
              <w:rPr>
                <w:rFonts w:ascii="Times New Roman" w:hAnsi="Times New Roman" w:cs="Times New Roman"/>
                <w:sz w:val="20"/>
                <w:szCs w:val="20"/>
              </w:rPr>
              <w:t>Water flow rate</w:t>
            </w:r>
          </w:p>
        </w:tc>
        <w:tc>
          <w:tcPr>
            <w:tcW w:w="1318" w:type="dxa"/>
            <w:vAlign w:val="center"/>
          </w:tcPr>
          <w:p w14:paraId="3CA5B0DD" w14:textId="31264878" w:rsidR="00361A98" w:rsidRDefault="00361A98" w:rsidP="00E04014">
            <w:pPr>
              <w:jc w:val="center"/>
              <w:rPr>
                <w:rFonts w:ascii="Times New Roman" w:hAnsi="Times New Roman" w:cs="Times New Roman"/>
                <w:sz w:val="20"/>
                <w:szCs w:val="20"/>
              </w:rPr>
            </w:pPr>
            <w:r>
              <w:rPr>
                <w:rFonts w:ascii="Times New Roman" w:hAnsi="Times New Roman" w:cs="Times New Roman"/>
                <w:sz w:val="20"/>
                <w:szCs w:val="20"/>
              </w:rPr>
              <w:t>Air velocity</w:t>
            </w:r>
          </w:p>
        </w:tc>
      </w:tr>
      <w:tr w:rsidR="00361A98" w14:paraId="206DE7BF" w14:textId="77777777" w:rsidTr="00940334">
        <w:trPr>
          <w:jc w:val="center"/>
        </w:trPr>
        <w:tc>
          <w:tcPr>
            <w:tcW w:w="1370" w:type="dxa"/>
            <w:vAlign w:val="center"/>
          </w:tcPr>
          <w:p w14:paraId="0B8E087A" w14:textId="02F0D758" w:rsidR="00361A98" w:rsidRDefault="00361A98" w:rsidP="00940334">
            <w:pPr>
              <w:jc w:val="center"/>
              <w:rPr>
                <w:rFonts w:ascii="Times New Roman" w:hAnsi="Times New Roman" w:cs="Times New Roman"/>
                <w:sz w:val="20"/>
                <w:szCs w:val="20"/>
              </w:rPr>
            </w:pPr>
            <w:r>
              <w:rPr>
                <w:rFonts w:ascii="Times New Roman" w:hAnsi="Times New Roman" w:cs="Times New Roman"/>
                <w:sz w:val="20"/>
                <w:szCs w:val="20"/>
              </w:rPr>
              <w:t>Flow rate</w:t>
            </w:r>
          </w:p>
        </w:tc>
        <w:tc>
          <w:tcPr>
            <w:tcW w:w="1369" w:type="dxa"/>
            <w:vAlign w:val="center"/>
          </w:tcPr>
          <w:p w14:paraId="62E7EBBD" w14:textId="22582B10" w:rsidR="00361A98" w:rsidRDefault="00361A98" w:rsidP="006862A9">
            <w:pPr>
              <w:jc w:val="center"/>
              <w:rPr>
                <w:rFonts w:ascii="Times New Roman" w:hAnsi="Times New Roman" w:cs="Times New Roman"/>
                <w:sz w:val="20"/>
                <w:szCs w:val="20"/>
              </w:rPr>
            </w:pPr>
            <w:r>
              <w:rPr>
                <w:rFonts w:ascii="Times New Roman" w:hAnsi="Times New Roman" w:cs="Times New Roman"/>
                <w:sz w:val="20"/>
                <w:szCs w:val="20"/>
              </w:rPr>
              <w:t xml:space="preserve">21.5 </w:t>
            </w:r>
            <w:r w:rsidRPr="00361A98">
              <w:rPr>
                <w:position w:val="7"/>
                <w:vertAlign w:val="superscript"/>
              </w:rPr>
              <w:t xml:space="preserve"> </w:t>
            </w:r>
            <w:r w:rsidRPr="00940334">
              <w:rPr>
                <w:rFonts w:ascii="Times New Roman" w:hAnsi="Times New Roman" w:cs="Times New Roman"/>
                <w:sz w:val="20"/>
                <w:szCs w:val="20"/>
                <w:vertAlign w:val="superscript"/>
              </w:rPr>
              <w:t>○</w:t>
            </w:r>
            <w:r w:rsidRPr="00361A98">
              <w:rPr>
                <w:rFonts w:ascii="Times New Roman" w:hAnsi="Times New Roman" w:cs="Times New Roman"/>
                <w:sz w:val="20"/>
                <w:szCs w:val="20"/>
              </w:rPr>
              <w:t>C</w:t>
            </w:r>
          </w:p>
        </w:tc>
        <w:tc>
          <w:tcPr>
            <w:tcW w:w="1331" w:type="dxa"/>
            <w:vAlign w:val="center"/>
          </w:tcPr>
          <w:p w14:paraId="764B8D12" w14:textId="77777777" w:rsidR="00361A98" w:rsidRDefault="00361A98" w:rsidP="00A666ED">
            <w:pPr>
              <w:jc w:val="center"/>
              <w:rPr>
                <w:rFonts w:ascii="Times New Roman" w:hAnsi="Times New Roman" w:cs="Times New Roman"/>
                <w:sz w:val="20"/>
                <w:szCs w:val="20"/>
              </w:rPr>
            </w:pPr>
            <w:r>
              <w:rPr>
                <w:rFonts w:ascii="Times New Roman" w:hAnsi="Times New Roman" w:cs="Times New Roman"/>
                <w:sz w:val="20"/>
                <w:szCs w:val="20"/>
              </w:rPr>
              <w:t>28.6%</w:t>
            </w:r>
          </w:p>
        </w:tc>
        <w:tc>
          <w:tcPr>
            <w:tcW w:w="1369" w:type="dxa"/>
            <w:vAlign w:val="center"/>
          </w:tcPr>
          <w:p w14:paraId="4B6FDC75" w14:textId="77777777" w:rsidR="00361A98" w:rsidRDefault="00361A98" w:rsidP="003416EA">
            <w:pPr>
              <w:jc w:val="center"/>
              <w:rPr>
                <w:rFonts w:ascii="Times New Roman" w:hAnsi="Times New Roman" w:cs="Times New Roman"/>
                <w:sz w:val="20"/>
                <w:szCs w:val="20"/>
              </w:rPr>
            </w:pPr>
            <w:r>
              <w:rPr>
                <w:rFonts w:ascii="Times New Roman" w:hAnsi="Times New Roman" w:cs="Times New Roman"/>
                <w:sz w:val="20"/>
                <w:szCs w:val="20"/>
              </w:rPr>
              <w:t xml:space="preserve">44.7 </w:t>
            </w:r>
            <w:r w:rsidRPr="007125EC">
              <w:rPr>
                <w:rFonts w:ascii="Times New Roman" w:hAnsi="Times New Roman" w:cs="Times New Roman"/>
                <w:sz w:val="20"/>
                <w:szCs w:val="20"/>
              </w:rPr>
              <w:t>⁰C</w:t>
            </w:r>
          </w:p>
        </w:tc>
        <w:tc>
          <w:tcPr>
            <w:tcW w:w="1292" w:type="dxa"/>
            <w:vAlign w:val="center"/>
          </w:tcPr>
          <w:p w14:paraId="6A68693A" w14:textId="77777777" w:rsidR="00361A98" w:rsidRPr="00940334" w:rsidRDefault="00361A98" w:rsidP="008E15CA">
            <w:pPr>
              <w:jc w:val="center"/>
              <w:rPr>
                <w:rFonts w:ascii="Times New Roman" w:hAnsi="Times New Roman" w:cs="Times New Roman"/>
                <w:b/>
                <w:bCs/>
                <w:sz w:val="20"/>
                <w:szCs w:val="20"/>
              </w:rPr>
            </w:pPr>
            <w:r w:rsidRPr="00940334">
              <w:rPr>
                <w:rFonts w:ascii="Times New Roman" w:hAnsi="Times New Roman" w:cs="Times New Roman"/>
                <w:b/>
                <w:bCs/>
                <w:sz w:val="20"/>
                <w:szCs w:val="20"/>
              </w:rPr>
              <w:t>10-32 mL/s</w:t>
            </w:r>
          </w:p>
        </w:tc>
        <w:tc>
          <w:tcPr>
            <w:tcW w:w="1318" w:type="dxa"/>
            <w:vAlign w:val="center"/>
          </w:tcPr>
          <w:p w14:paraId="4299C6D6" w14:textId="6BD5C30D" w:rsidR="00361A98" w:rsidRDefault="00C06D7D" w:rsidP="00E04014">
            <w:pPr>
              <w:jc w:val="center"/>
              <w:rPr>
                <w:rFonts w:ascii="Times New Roman" w:hAnsi="Times New Roman" w:cs="Times New Roman"/>
                <w:sz w:val="20"/>
                <w:szCs w:val="20"/>
              </w:rPr>
            </w:pPr>
            <w:r>
              <w:rPr>
                <w:rFonts w:ascii="Times New Roman" w:hAnsi="Times New Roman" w:cs="Times New Roman"/>
                <w:sz w:val="20"/>
                <w:szCs w:val="20"/>
              </w:rPr>
              <w:t>0.7</w:t>
            </w:r>
            <w:r w:rsidR="00361A98">
              <w:rPr>
                <w:rFonts w:ascii="Times New Roman" w:hAnsi="Times New Roman" w:cs="Times New Roman"/>
                <w:sz w:val="20"/>
                <w:szCs w:val="20"/>
              </w:rPr>
              <w:t xml:space="preserve"> m/s</w:t>
            </w:r>
          </w:p>
        </w:tc>
      </w:tr>
      <w:tr w:rsidR="00361A98" w14:paraId="2F18FAEC" w14:textId="77777777" w:rsidTr="00940334">
        <w:trPr>
          <w:jc w:val="center"/>
        </w:trPr>
        <w:tc>
          <w:tcPr>
            <w:tcW w:w="1370" w:type="dxa"/>
            <w:vAlign w:val="center"/>
          </w:tcPr>
          <w:p w14:paraId="3360425C" w14:textId="021A460D" w:rsidR="00361A98" w:rsidRDefault="00361A98" w:rsidP="00940334">
            <w:pPr>
              <w:jc w:val="center"/>
              <w:rPr>
                <w:rFonts w:ascii="Times New Roman" w:hAnsi="Times New Roman" w:cs="Times New Roman"/>
                <w:sz w:val="20"/>
                <w:szCs w:val="20"/>
              </w:rPr>
            </w:pPr>
            <w:r>
              <w:rPr>
                <w:rFonts w:ascii="Times New Roman" w:hAnsi="Times New Roman" w:cs="Times New Roman"/>
                <w:sz w:val="20"/>
                <w:szCs w:val="20"/>
              </w:rPr>
              <w:t>Air velocity</w:t>
            </w:r>
          </w:p>
        </w:tc>
        <w:tc>
          <w:tcPr>
            <w:tcW w:w="1369" w:type="dxa"/>
            <w:vAlign w:val="center"/>
          </w:tcPr>
          <w:p w14:paraId="0EDE9133" w14:textId="2B78CF4B" w:rsidR="00361A98" w:rsidRDefault="00361A98" w:rsidP="006862A9">
            <w:pPr>
              <w:jc w:val="center"/>
              <w:rPr>
                <w:rFonts w:ascii="Times New Roman" w:hAnsi="Times New Roman" w:cs="Times New Roman"/>
                <w:sz w:val="20"/>
                <w:szCs w:val="20"/>
              </w:rPr>
            </w:pPr>
            <w:r>
              <w:rPr>
                <w:rFonts w:ascii="Times New Roman" w:hAnsi="Times New Roman" w:cs="Times New Roman"/>
                <w:sz w:val="20"/>
                <w:szCs w:val="20"/>
              </w:rPr>
              <w:t xml:space="preserve">21.5 </w:t>
            </w:r>
            <w:r w:rsidRPr="00361A98">
              <w:rPr>
                <w:rFonts w:ascii="Times New Roman" w:hAnsi="Times New Roman" w:cs="Times New Roman"/>
                <w:sz w:val="20"/>
                <w:szCs w:val="20"/>
                <w:vertAlign w:val="superscript"/>
              </w:rPr>
              <w:t>○</w:t>
            </w:r>
            <w:r w:rsidRPr="007125EC">
              <w:rPr>
                <w:rFonts w:ascii="Times New Roman" w:hAnsi="Times New Roman" w:cs="Times New Roman"/>
                <w:sz w:val="20"/>
                <w:szCs w:val="20"/>
              </w:rPr>
              <w:t>C</w:t>
            </w:r>
          </w:p>
        </w:tc>
        <w:tc>
          <w:tcPr>
            <w:tcW w:w="1331" w:type="dxa"/>
            <w:vAlign w:val="center"/>
          </w:tcPr>
          <w:p w14:paraId="0B7519D6" w14:textId="77777777" w:rsidR="00361A98" w:rsidRDefault="00361A98" w:rsidP="00A666ED">
            <w:pPr>
              <w:jc w:val="center"/>
              <w:rPr>
                <w:rFonts w:ascii="Times New Roman" w:hAnsi="Times New Roman" w:cs="Times New Roman"/>
                <w:sz w:val="20"/>
                <w:szCs w:val="20"/>
              </w:rPr>
            </w:pPr>
            <w:r>
              <w:rPr>
                <w:rFonts w:ascii="Times New Roman" w:hAnsi="Times New Roman" w:cs="Times New Roman"/>
                <w:sz w:val="20"/>
                <w:szCs w:val="20"/>
              </w:rPr>
              <w:t>28.6%</w:t>
            </w:r>
          </w:p>
        </w:tc>
        <w:tc>
          <w:tcPr>
            <w:tcW w:w="1369" w:type="dxa"/>
            <w:vAlign w:val="center"/>
          </w:tcPr>
          <w:p w14:paraId="266CE516" w14:textId="77777777" w:rsidR="00361A98" w:rsidRDefault="00361A98" w:rsidP="003416EA">
            <w:pPr>
              <w:jc w:val="center"/>
              <w:rPr>
                <w:rFonts w:ascii="Times New Roman" w:hAnsi="Times New Roman" w:cs="Times New Roman"/>
                <w:sz w:val="20"/>
                <w:szCs w:val="20"/>
              </w:rPr>
            </w:pPr>
            <w:r>
              <w:rPr>
                <w:rFonts w:ascii="Times New Roman" w:hAnsi="Times New Roman" w:cs="Times New Roman"/>
                <w:sz w:val="20"/>
                <w:szCs w:val="20"/>
              </w:rPr>
              <w:t xml:space="preserve">44.7 </w:t>
            </w:r>
            <w:r w:rsidRPr="007125EC">
              <w:rPr>
                <w:rFonts w:ascii="Times New Roman" w:hAnsi="Times New Roman" w:cs="Times New Roman"/>
                <w:sz w:val="20"/>
                <w:szCs w:val="20"/>
              </w:rPr>
              <w:t>⁰C</w:t>
            </w:r>
          </w:p>
        </w:tc>
        <w:tc>
          <w:tcPr>
            <w:tcW w:w="1292" w:type="dxa"/>
            <w:vAlign w:val="center"/>
          </w:tcPr>
          <w:p w14:paraId="3C1134FD" w14:textId="77777777" w:rsidR="00361A98" w:rsidRDefault="00361A98" w:rsidP="008E15CA">
            <w:pPr>
              <w:jc w:val="center"/>
              <w:rPr>
                <w:rFonts w:ascii="Times New Roman" w:hAnsi="Times New Roman" w:cs="Times New Roman"/>
                <w:sz w:val="20"/>
                <w:szCs w:val="20"/>
              </w:rPr>
            </w:pPr>
            <w:r>
              <w:rPr>
                <w:rFonts w:ascii="Times New Roman" w:hAnsi="Times New Roman" w:cs="Times New Roman"/>
                <w:sz w:val="20"/>
                <w:szCs w:val="20"/>
              </w:rPr>
              <w:t>24.7 mL/s</w:t>
            </w:r>
          </w:p>
        </w:tc>
        <w:tc>
          <w:tcPr>
            <w:tcW w:w="1318" w:type="dxa"/>
            <w:vAlign w:val="center"/>
          </w:tcPr>
          <w:p w14:paraId="7B2AAC17" w14:textId="1FDEA047" w:rsidR="00361A98" w:rsidRPr="00940334" w:rsidRDefault="00361A98" w:rsidP="00E04014">
            <w:pPr>
              <w:jc w:val="center"/>
              <w:rPr>
                <w:rFonts w:ascii="Times New Roman" w:hAnsi="Times New Roman" w:cs="Times New Roman"/>
                <w:b/>
                <w:bCs/>
                <w:sz w:val="20"/>
                <w:szCs w:val="20"/>
              </w:rPr>
            </w:pPr>
            <w:r w:rsidRPr="00940334">
              <w:rPr>
                <w:rFonts w:ascii="Times New Roman" w:hAnsi="Times New Roman" w:cs="Times New Roman"/>
                <w:b/>
                <w:bCs/>
                <w:sz w:val="20"/>
                <w:szCs w:val="20"/>
              </w:rPr>
              <w:t>0.</w:t>
            </w:r>
            <w:r w:rsidR="00C06D7D">
              <w:rPr>
                <w:rFonts w:ascii="Times New Roman" w:hAnsi="Times New Roman" w:cs="Times New Roman"/>
                <w:b/>
                <w:bCs/>
                <w:sz w:val="20"/>
                <w:szCs w:val="20"/>
              </w:rPr>
              <w:t>15-</w:t>
            </w:r>
            <w:r w:rsidR="007A4FF6">
              <w:rPr>
                <w:rFonts w:ascii="Times New Roman" w:hAnsi="Times New Roman" w:cs="Times New Roman"/>
                <w:b/>
                <w:bCs/>
                <w:sz w:val="20"/>
                <w:szCs w:val="20"/>
              </w:rPr>
              <w:t xml:space="preserve">1.25 </w:t>
            </w:r>
            <w:r w:rsidRPr="00940334">
              <w:rPr>
                <w:rFonts w:ascii="Times New Roman" w:hAnsi="Times New Roman" w:cs="Times New Roman"/>
                <w:b/>
                <w:bCs/>
                <w:sz w:val="20"/>
                <w:szCs w:val="20"/>
              </w:rPr>
              <w:t>m/s</w:t>
            </w:r>
          </w:p>
        </w:tc>
      </w:tr>
      <w:tr w:rsidR="00361A98" w14:paraId="1B6516D1" w14:textId="77777777" w:rsidTr="00940334">
        <w:trPr>
          <w:jc w:val="center"/>
        </w:trPr>
        <w:tc>
          <w:tcPr>
            <w:tcW w:w="1370" w:type="dxa"/>
            <w:vAlign w:val="center"/>
          </w:tcPr>
          <w:p w14:paraId="6C5F0048" w14:textId="535B7DF5" w:rsidR="00361A98" w:rsidRDefault="00361A98" w:rsidP="00940334">
            <w:pPr>
              <w:jc w:val="center"/>
              <w:rPr>
                <w:rFonts w:ascii="Times New Roman" w:hAnsi="Times New Roman" w:cs="Times New Roman"/>
                <w:sz w:val="20"/>
                <w:szCs w:val="20"/>
              </w:rPr>
            </w:pPr>
            <w:r>
              <w:rPr>
                <w:rFonts w:ascii="Times New Roman" w:hAnsi="Times New Roman" w:cs="Times New Roman"/>
                <w:sz w:val="20"/>
                <w:szCs w:val="20"/>
              </w:rPr>
              <w:t>Initial temperature</w:t>
            </w:r>
          </w:p>
        </w:tc>
        <w:tc>
          <w:tcPr>
            <w:tcW w:w="1369" w:type="dxa"/>
            <w:vAlign w:val="center"/>
          </w:tcPr>
          <w:p w14:paraId="139AAE1D" w14:textId="54B538DA" w:rsidR="00361A98" w:rsidRDefault="00361A98" w:rsidP="006862A9">
            <w:pPr>
              <w:jc w:val="center"/>
              <w:rPr>
                <w:rFonts w:ascii="Times New Roman" w:hAnsi="Times New Roman" w:cs="Times New Roman"/>
                <w:sz w:val="20"/>
                <w:szCs w:val="20"/>
              </w:rPr>
            </w:pPr>
            <w:r>
              <w:rPr>
                <w:rFonts w:ascii="Times New Roman" w:hAnsi="Times New Roman" w:cs="Times New Roman"/>
                <w:sz w:val="20"/>
                <w:szCs w:val="20"/>
              </w:rPr>
              <w:t xml:space="preserve">21.5 </w:t>
            </w:r>
            <w:r w:rsidRPr="00361A98">
              <w:rPr>
                <w:rFonts w:ascii="Times New Roman" w:hAnsi="Times New Roman" w:cs="Times New Roman"/>
                <w:sz w:val="20"/>
                <w:szCs w:val="20"/>
                <w:vertAlign w:val="superscript"/>
              </w:rPr>
              <w:t>○</w:t>
            </w:r>
            <w:r w:rsidRPr="007125EC">
              <w:rPr>
                <w:rFonts w:ascii="Times New Roman" w:hAnsi="Times New Roman" w:cs="Times New Roman"/>
                <w:sz w:val="20"/>
                <w:szCs w:val="20"/>
              </w:rPr>
              <w:t>C</w:t>
            </w:r>
          </w:p>
        </w:tc>
        <w:tc>
          <w:tcPr>
            <w:tcW w:w="1331" w:type="dxa"/>
            <w:vAlign w:val="center"/>
          </w:tcPr>
          <w:p w14:paraId="30164E00" w14:textId="77777777" w:rsidR="00361A98" w:rsidRDefault="00361A98" w:rsidP="00A666ED">
            <w:pPr>
              <w:jc w:val="center"/>
              <w:rPr>
                <w:rFonts w:ascii="Times New Roman" w:hAnsi="Times New Roman" w:cs="Times New Roman"/>
                <w:sz w:val="20"/>
                <w:szCs w:val="20"/>
              </w:rPr>
            </w:pPr>
            <w:r>
              <w:rPr>
                <w:rFonts w:ascii="Times New Roman" w:hAnsi="Times New Roman" w:cs="Times New Roman"/>
                <w:sz w:val="20"/>
                <w:szCs w:val="20"/>
              </w:rPr>
              <w:t>28.6%</w:t>
            </w:r>
          </w:p>
        </w:tc>
        <w:tc>
          <w:tcPr>
            <w:tcW w:w="1369" w:type="dxa"/>
            <w:vAlign w:val="center"/>
          </w:tcPr>
          <w:p w14:paraId="62BB2A11" w14:textId="77777777" w:rsidR="00361A98" w:rsidRPr="00940334" w:rsidRDefault="00361A98" w:rsidP="003416EA">
            <w:pPr>
              <w:jc w:val="center"/>
              <w:rPr>
                <w:rFonts w:ascii="Times New Roman" w:hAnsi="Times New Roman" w:cs="Times New Roman"/>
                <w:b/>
                <w:bCs/>
                <w:sz w:val="20"/>
                <w:szCs w:val="20"/>
              </w:rPr>
            </w:pPr>
            <w:r w:rsidRPr="00940334">
              <w:rPr>
                <w:rFonts w:ascii="Times New Roman" w:hAnsi="Times New Roman" w:cs="Times New Roman"/>
                <w:b/>
                <w:bCs/>
                <w:sz w:val="20"/>
                <w:szCs w:val="20"/>
              </w:rPr>
              <w:t>30-60 ⁰C</w:t>
            </w:r>
          </w:p>
        </w:tc>
        <w:tc>
          <w:tcPr>
            <w:tcW w:w="1292" w:type="dxa"/>
            <w:vAlign w:val="center"/>
          </w:tcPr>
          <w:p w14:paraId="4659FE1A" w14:textId="77777777" w:rsidR="00361A98" w:rsidRDefault="00361A98" w:rsidP="008E15CA">
            <w:pPr>
              <w:jc w:val="center"/>
              <w:rPr>
                <w:rFonts w:ascii="Times New Roman" w:hAnsi="Times New Roman" w:cs="Times New Roman"/>
                <w:sz w:val="20"/>
                <w:szCs w:val="20"/>
              </w:rPr>
            </w:pPr>
            <w:r>
              <w:rPr>
                <w:rFonts w:ascii="Times New Roman" w:hAnsi="Times New Roman" w:cs="Times New Roman"/>
                <w:sz w:val="20"/>
                <w:szCs w:val="20"/>
              </w:rPr>
              <w:t>24.7 mL/s</w:t>
            </w:r>
          </w:p>
        </w:tc>
        <w:tc>
          <w:tcPr>
            <w:tcW w:w="1318" w:type="dxa"/>
            <w:vAlign w:val="center"/>
          </w:tcPr>
          <w:p w14:paraId="05760331" w14:textId="3AB7916C" w:rsidR="00361A98" w:rsidRDefault="007A4FF6" w:rsidP="00E04014">
            <w:pPr>
              <w:jc w:val="center"/>
              <w:rPr>
                <w:rFonts w:ascii="Times New Roman" w:hAnsi="Times New Roman" w:cs="Times New Roman"/>
                <w:sz w:val="20"/>
                <w:szCs w:val="20"/>
              </w:rPr>
            </w:pPr>
            <w:r>
              <w:rPr>
                <w:rFonts w:ascii="Times New Roman" w:hAnsi="Times New Roman" w:cs="Times New Roman"/>
                <w:sz w:val="20"/>
                <w:szCs w:val="20"/>
              </w:rPr>
              <w:t>0.7</w:t>
            </w:r>
            <w:r w:rsidR="00361A98">
              <w:rPr>
                <w:rFonts w:ascii="Times New Roman" w:hAnsi="Times New Roman" w:cs="Times New Roman"/>
                <w:sz w:val="20"/>
                <w:szCs w:val="20"/>
              </w:rPr>
              <w:t xml:space="preserve"> m/s</w:t>
            </w:r>
          </w:p>
        </w:tc>
      </w:tr>
    </w:tbl>
    <w:p w14:paraId="10290341" w14:textId="77777777" w:rsidR="008630C1" w:rsidRDefault="008630C1" w:rsidP="00F7646D">
      <w:pPr>
        <w:spacing w:after="0"/>
        <w:rPr>
          <w:rFonts w:ascii="Times New Roman" w:hAnsi="Times New Roman" w:cs="Times New Roman"/>
          <w:sz w:val="20"/>
          <w:szCs w:val="20"/>
        </w:rPr>
      </w:pPr>
    </w:p>
    <w:p w14:paraId="6E08469A" w14:textId="188BA64C" w:rsidR="00FB761F" w:rsidRDefault="00B322A1" w:rsidP="00F7646D">
      <w:pPr>
        <w:spacing w:after="0"/>
        <w:rPr>
          <w:rFonts w:ascii="Times New Roman" w:hAnsi="Times New Roman" w:cs="Times New Roman"/>
          <w:sz w:val="20"/>
          <w:szCs w:val="20"/>
        </w:rPr>
      </w:pPr>
      <w:r w:rsidRPr="00B322A1">
        <w:rPr>
          <w:rFonts w:ascii="Times New Roman" w:hAnsi="Times New Roman" w:cs="Times New Roman"/>
          <w:sz w:val="20"/>
          <w:szCs w:val="20"/>
        </w:rPr>
        <w:t xml:space="preserve">Figures 7A, 7B, and 7C show the predicted and accompanying experimental data as a function of the water flow rate, air velocity, and initial water temperature on the initial rate of heat loss and efficiency, respectively.  Just three experimental points are included in each figure, the three values along each center line in the fractional factorial </w:t>
      </w:r>
      <w:r w:rsidRPr="00B322A1">
        <w:rPr>
          <w:rFonts w:ascii="Times New Roman" w:hAnsi="Times New Roman" w:cs="Times New Roman"/>
          <w:sz w:val="20"/>
          <w:szCs w:val="20"/>
        </w:rPr>
        <w:lastRenderedPageBreak/>
        <w:t>design, i.e., average values for the repeated central points, Experiments 15-20, and results at the minimum and maximum values for each factor, Experiments 9-14.</w:t>
      </w:r>
    </w:p>
    <w:p w14:paraId="52D64EFD" w14:textId="340E581F" w:rsidR="000C4E96" w:rsidRDefault="00FB761F" w:rsidP="00F7646D">
      <w:pPr>
        <w:spacing w:after="0"/>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58241" behindDoc="0" locked="0" layoutInCell="1" allowOverlap="1" wp14:anchorId="15202F08" wp14:editId="429BA2CD">
                <wp:simplePos x="0" y="0"/>
                <wp:positionH relativeFrom="column">
                  <wp:posOffset>242570</wp:posOffset>
                </wp:positionH>
                <wp:positionV relativeFrom="paragraph">
                  <wp:posOffset>3816985</wp:posOffset>
                </wp:positionV>
                <wp:extent cx="5708014" cy="334644"/>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8014" cy="334644"/>
                          <a:chOff x="0" y="0"/>
                          <a:chExt cx="5708014" cy="334644"/>
                        </a:xfrm>
                      </wpg:grpSpPr>
                      <wps:wsp>
                        <wps:cNvPr id="31" name="Text Box 2"/>
                        <wps:cNvSpPr txBox="1">
                          <a:spLocks noChangeArrowheads="1"/>
                        </wps:cNvSpPr>
                        <wps:spPr bwMode="auto">
                          <a:xfrm>
                            <a:off x="0" y="0"/>
                            <a:ext cx="5708014" cy="334644"/>
                          </a:xfrm>
                          <a:prstGeom prst="rect">
                            <a:avLst/>
                          </a:prstGeom>
                          <a:noFill/>
                          <a:ln w="9525">
                            <a:noFill/>
                            <a:miter lim="800000"/>
                            <a:headEnd/>
                            <a:tailEnd/>
                          </a:ln>
                        </wps:spPr>
                        <wps:txbx>
                          <w:txbxContent>
                            <w:p w14:paraId="4A715CF2" w14:textId="5EFEA301" w:rsidR="002F6C3D" w:rsidRPr="00DF32E6" w:rsidRDefault="002F6C3D" w:rsidP="00940334">
                              <w:pPr>
                                <w:spacing w:after="0" w:line="240" w:lineRule="auto"/>
                                <w:rPr>
                                  <w:rFonts w:ascii="Arial" w:hAnsi="Arial" w:cs="Arial"/>
                                  <w:sz w:val="20"/>
                                  <w:szCs w:val="20"/>
                                </w:rPr>
                              </w:pPr>
                              <w:r w:rsidRPr="00DF32E6">
                                <w:rPr>
                                  <w:rFonts w:ascii="Arial" w:hAnsi="Arial" w:cs="Arial"/>
                                  <w:b/>
                                  <w:sz w:val="20"/>
                                  <w:szCs w:val="20"/>
                                </w:rPr>
                                <w:t xml:space="preserve">      </w:t>
                              </w:r>
                              <w:r w:rsidRPr="00DF32E6">
                                <w:rPr>
                                  <w:rFonts w:ascii="Arial" w:hAnsi="Arial" w:cs="Arial"/>
                                  <w:sz w:val="20"/>
                                  <w:szCs w:val="20"/>
                                </w:rPr>
                                <w:t xml:space="preserve">Predicted rate      </w:t>
                              </w:r>
                              <w:r w:rsidRPr="00DF32E6">
                                <w:rPr>
                                  <w:rFonts w:ascii="Arial" w:hAnsi="Arial" w:cs="Arial"/>
                                  <w:b/>
                                  <w:sz w:val="20"/>
                                  <w:szCs w:val="20"/>
                                </w:rPr>
                                <w:t>∙ ∙ ∙</w:t>
                              </w:r>
                              <w:r w:rsidRPr="00DF32E6">
                                <w:rPr>
                                  <w:rFonts w:ascii="Arial" w:hAnsi="Arial" w:cs="Arial"/>
                                  <w:sz w:val="20"/>
                                  <w:szCs w:val="20"/>
                                </w:rPr>
                                <w:t xml:space="preserve"> Predicted efficiency     </w:t>
                              </w:r>
                              <w:r w:rsidRPr="00DF32E6">
                                <w:rPr>
                                  <w:rFonts w:ascii="Arial" w:hAnsi="Arial" w:cs="Arial"/>
                                  <w:sz w:val="32"/>
                                  <w:szCs w:val="32"/>
                                </w:rPr>
                                <w:t>▪</w:t>
                              </w:r>
                              <w:r w:rsidRPr="00DF32E6">
                                <w:rPr>
                                  <w:rFonts w:ascii="Arial" w:hAnsi="Arial" w:cs="Arial"/>
                                  <w:sz w:val="20"/>
                                  <w:szCs w:val="20"/>
                                </w:rPr>
                                <w:t xml:space="preserve"> Experimental rate     ♦ Experimental efficiency</w:t>
                              </w:r>
                            </w:p>
                          </w:txbxContent>
                        </wps:txbx>
                        <wps:bodyPr rot="0" vert="horz" wrap="square" lIns="91440" tIns="45720" rIns="91440" bIns="45720" anchor="t" anchorCtr="0">
                          <a:spAutoFit/>
                        </wps:bodyPr>
                      </wps:wsp>
                      <wps:wsp>
                        <wps:cNvPr id="961330699" name="Straight Connector 961330699"/>
                        <wps:cNvCnPr/>
                        <wps:spPr>
                          <a:xfrm>
                            <a:off x="22860" y="160020"/>
                            <a:ext cx="186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202F08" id="Group 324" o:spid="_x0000_s1080" style="position:absolute;margin-left:19.1pt;margin-top:300.55pt;width:449.45pt;height:26.35pt;z-index:251658241;mso-position-horizontal-relative:text;mso-position-vertical-relative:text" coordsize="57080,3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">
                <v:shape id="Text Box 2" o:spid="_x0000_s1081" type="#_x0000_t202" style="position:absolute;width:57080;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4A715CF2" w14:textId="5EFEA301" w:rsidR="002F6C3D" w:rsidRPr="00DF32E6" w:rsidRDefault="002F6C3D" w:rsidP="00940334">
                        <w:pPr>
                          <w:spacing w:after="0" w:line="240" w:lineRule="auto"/>
                          <w:rPr>
                            <w:rFonts w:ascii="Arial" w:hAnsi="Arial" w:cs="Arial"/>
                            <w:sz w:val="20"/>
                            <w:szCs w:val="20"/>
                          </w:rPr>
                        </w:pPr>
                        <w:r w:rsidRPr="00DF32E6">
                          <w:rPr>
                            <w:rFonts w:ascii="Arial" w:hAnsi="Arial" w:cs="Arial"/>
                            <w:b/>
                            <w:sz w:val="20"/>
                            <w:szCs w:val="20"/>
                          </w:rPr>
                          <w:t xml:space="preserve">      </w:t>
                        </w:r>
                        <w:r w:rsidRPr="00DF32E6">
                          <w:rPr>
                            <w:rFonts w:ascii="Arial" w:hAnsi="Arial" w:cs="Arial"/>
                            <w:sz w:val="20"/>
                            <w:szCs w:val="20"/>
                          </w:rPr>
                          <w:t xml:space="preserve">Predicted rate      </w:t>
                        </w:r>
                        <w:r w:rsidRPr="00DF32E6">
                          <w:rPr>
                            <w:rFonts w:ascii="Arial" w:hAnsi="Arial" w:cs="Arial"/>
                            <w:b/>
                            <w:sz w:val="20"/>
                            <w:szCs w:val="20"/>
                          </w:rPr>
                          <w:t>∙ ∙ ∙</w:t>
                        </w:r>
                        <w:r w:rsidRPr="00DF32E6">
                          <w:rPr>
                            <w:rFonts w:ascii="Arial" w:hAnsi="Arial" w:cs="Arial"/>
                            <w:sz w:val="20"/>
                            <w:szCs w:val="20"/>
                          </w:rPr>
                          <w:t xml:space="preserve"> Predicted efficiency     </w:t>
                        </w:r>
                        <w:r w:rsidRPr="00DF32E6">
                          <w:rPr>
                            <w:rFonts w:ascii="Arial" w:hAnsi="Arial" w:cs="Arial"/>
                            <w:sz w:val="32"/>
                            <w:szCs w:val="32"/>
                          </w:rPr>
                          <w:t>▪</w:t>
                        </w:r>
                        <w:r w:rsidRPr="00DF32E6">
                          <w:rPr>
                            <w:rFonts w:ascii="Arial" w:hAnsi="Arial" w:cs="Arial"/>
                            <w:sz w:val="20"/>
                            <w:szCs w:val="20"/>
                          </w:rPr>
                          <w:t xml:space="preserve"> Experimental rate     ♦ Experimental efficiency</w:t>
                        </w:r>
                      </w:p>
                    </w:txbxContent>
                  </v:textbox>
                </v:shape>
                <v:line id="Straight Connector 961330699" o:spid="_x0000_s1082" style="position:absolute;visibility:visible;mso-wrap-style:square" from="228,1600" to="2095,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" strokecolor="black [3213]" strokeweight="1pt"/>
              </v:group>
            </w:pict>
          </mc:Fallback>
        </mc:AlternateContent>
      </w:r>
      <w:r>
        <w:rPr>
          <w:rFonts w:ascii="Times New Roman" w:hAnsi="Times New Roman" w:cs="Times New Roman"/>
          <w:noProof/>
          <w:sz w:val="20"/>
          <w:szCs w:val="20"/>
        </w:rPr>
        <mc:AlternateContent>
          <mc:Choice Requires="wpg">
            <w:drawing>
              <wp:inline distT="0" distB="0" distL="0" distR="0" wp14:anchorId="5598117E" wp14:editId="1C87BF3A">
                <wp:extent cx="5882640" cy="3954780"/>
                <wp:effectExtent l="0" t="0" r="3810" b="0"/>
                <wp:docPr id="321" name="Group 321"/>
                <wp:cNvGraphicFramePr/>
                <a:graphic xmlns:a="http://schemas.openxmlformats.org/drawingml/2006/main">
                  <a:graphicData uri="http://schemas.microsoft.com/office/word/2010/wordprocessingGroup">
                    <wpg:wgp>
                      <wpg:cNvGrpSpPr/>
                      <wpg:grpSpPr>
                        <a:xfrm>
                          <a:off x="0" y="0"/>
                          <a:ext cx="5882640" cy="3954780"/>
                          <a:chOff x="0" y="0"/>
                          <a:chExt cx="5882640" cy="3954780"/>
                        </a:xfrm>
                      </wpg:grpSpPr>
                      <wps:wsp>
                        <wps:cNvPr id="11" name="Text Box 2"/>
                        <wps:cNvSpPr txBox="1">
                          <a:spLocks noChangeArrowheads="1"/>
                        </wps:cNvSpPr>
                        <wps:spPr bwMode="auto">
                          <a:xfrm>
                            <a:off x="60374" y="0"/>
                            <a:ext cx="279400" cy="340360"/>
                          </a:xfrm>
                          <a:prstGeom prst="rect">
                            <a:avLst/>
                          </a:prstGeom>
                          <a:noFill/>
                          <a:ln w="9525">
                            <a:noFill/>
                            <a:miter lim="800000"/>
                            <a:headEnd/>
                            <a:tailEnd/>
                          </a:ln>
                        </wps:spPr>
                        <wps:txbx>
                          <w:txbxContent>
                            <w:p w14:paraId="1DCCD89B" w14:textId="77777777" w:rsidR="002F6C3D" w:rsidRPr="00CD76C7" w:rsidRDefault="002F6C3D" w:rsidP="00273C1D">
                              <w:pPr>
                                <w:rPr>
                                  <w:b/>
                                  <w:sz w:val="28"/>
                                  <w:szCs w:val="28"/>
                                </w:rPr>
                              </w:pPr>
                              <w:r>
                                <w:rPr>
                                  <w:b/>
                                  <w:sz w:val="28"/>
                                  <w:szCs w:val="28"/>
                                </w:rPr>
                                <w:t>A</w:t>
                              </w:r>
                            </w:p>
                          </w:txbxContent>
                        </wps:txbx>
                        <wps:bodyPr rot="0" vert="horz" wrap="square" lIns="91440" tIns="45720" rIns="91440" bIns="45720" anchor="t" anchorCtr="0">
                          <a:noAutofit/>
                        </wps:bodyPr>
                      </wps:wsp>
                      <wps:wsp>
                        <wps:cNvPr id="12" name="Text Box 2"/>
                        <wps:cNvSpPr txBox="1">
                          <a:spLocks noChangeArrowheads="1"/>
                        </wps:cNvSpPr>
                        <wps:spPr bwMode="auto">
                          <a:xfrm>
                            <a:off x="7620" y="1920240"/>
                            <a:ext cx="279400" cy="340360"/>
                          </a:xfrm>
                          <a:prstGeom prst="rect">
                            <a:avLst/>
                          </a:prstGeom>
                          <a:noFill/>
                          <a:ln w="9525">
                            <a:noFill/>
                            <a:miter lim="800000"/>
                            <a:headEnd/>
                            <a:tailEnd/>
                          </a:ln>
                        </wps:spPr>
                        <wps:txbx>
                          <w:txbxContent>
                            <w:p w14:paraId="28C6AF9D" w14:textId="77777777" w:rsidR="002F6C3D" w:rsidRPr="00CD76C7" w:rsidRDefault="002F6C3D" w:rsidP="00273C1D">
                              <w:pPr>
                                <w:rPr>
                                  <w:b/>
                                  <w:sz w:val="28"/>
                                  <w:szCs w:val="28"/>
                                </w:rPr>
                              </w:pPr>
                              <w:r>
                                <w:rPr>
                                  <w:b/>
                                  <w:sz w:val="28"/>
                                  <w:szCs w:val="28"/>
                                </w:rPr>
                                <w:t>C</w:t>
                              </w:r>
                            </w:p>
                          </w:txbxContent>
                        </wps:txbx>
                        <wps:bodyPr rot="0" vert="horz" wrap="square" lIns="91440" tIns="45720" rIns="91440" bIns="45720" anchor="t" anchorCtr="0">
                          <a:noAutofit/>
                        </wps:bodyPr>
                      </wps:wsp>
                      <wps:wsp>
                        <wps:cNvPr id="13" name="Text Box 2"/>
                        <wps:cNvSpPr txBox="1">
                          <a:spLocks noChangeArrowheads="1"/>
                        </wps:cNvSpPr>
                        <wps:spPr bwMode="auto">
                          <a:xfrm>
                            <a:off x="3005211" y="15240"/>
                            <a:ext cx="279400" cy="340360"/>
                          </a:xfrm>
                          <a:prstGeom prst="rect">
                            <a:avLst/>
                          </a:prstGeom>
                          <a:noFill/>
                          <a:ln w="9525">
                            <a:noFill/>
                            <a:miter lim="800000"/>
                            <a:headEnd/>
                            <a:tailEnd/>
                          </a:ln>
                        </wps:spPr>
                        <wps:txbx>
                          <w:txbxContent>
                            <w:p w14:paraId="56F25FA6" w14:textId="77777777" w:rsidR="002F6C3D" w:rsidRPr="00CD76C7" w:rsidRDefault="002F6C3D" w:rsidP="00273C1D">
                              <w:pPr>
                                <w:rPr>
                                  <w:b/>
                                  <w:sz w:val="28"/>
                                  <w:szCs w:val="28"/>
                                </w:rPr>
                              </w:pPr>
                              <w:r>
                                <w:rPr>
                                  <w:b/>
                                  <w:sz w:val="28"/>
                                  <w:szCs w:val="28"/>
                                </w:rPr>
                                <w:t>B</w:t>
                              </w:r>
                            </w:p>
                          </w:txbxContent>
                        </wps:txbx>
                        <wps:bodyPr rot="0" vert="horz" wrap="square" lIns="91440" tIns="45720" rIns="91440" bIns="45720" anchor="t" anchorCtr="0">
                          <a:noAutofit/>
                        </wps:bodyPr>
                      </wps:wsp>
                      <wpg:graphicFrame>
                        <wpg:cNvPr id="1" name="Chart 1"/>
                        <wpg:cNvFrPr/>
                        <wpg:xfrm>
                          <a:off x="7620" y="76200"/>
                          <a:ext cx="2918460" cy="2049780"/>
                        </wpg:xfrm>
                        <a:graphic>
                          <a:graphicData uri="http://schemas.openxmlformats.org/drawingml/2006/chart">
                            <c:chart xmlns:c="http://schemas.openxmlformats.org/drawingml/2006/chart" xmlns:r="http://schemas.openxmlformats.org/officeDocument/2006/relationships" r:id="rId35"/>
                          </a:graphicData>
                        </a:graphic>
                      </wpg:graphicFrame>
                      <wpg:graphicFrame>
                        <wpg:cNvPr id="319" name="Chart 319"/>
                        <wpg:cNvFrPr/>
                        <wpg:xfrm>
                          <a:off x="2926080" y="76200"/>
                          <a:ext cx="2956560" cy="1920240"/>
                        </wpg:xfrm>
                        <a:graphic>
                          <a:graphicData uri="http://schemas.openxmlformats.org/drawingml/2006/chart">
                            <c:chart xmlns:c="http://schemas.openxmlformats.org/drawingml/2006/chart" xmlns:r="http://schemas.openxmlformats.org/officeDocument/2006/relationships" r:id="rId36"/>
                          </a:graphicData>
                        </a:graphic>
                      </wpg:graphicFrame>
                      <wpg:graphicFrame>
                        <wpg:cNvPr id="320" name="Chart 320"/>
                        <wpg:cNvFrPr/>
                        <wpg:xfrm>
                          <a:off x="0" y="1996440"/>
                          <a:ext cx="2918460" cy="1958340"/>
                        </wpg:xfrm>
                        <a:graphic>
                          <a:graphicData uri="http://schemas.openxmlformats.org/drawingml/2006/chart">
                            <c:chart xmlns:c="http://schemas.openxmlformats.org/drawingml/2006/chart" xmlns:r="http://schemas.openxmlformats.org/officeDocument/2006/relationships" r:id="rId37"/>
                          </a:graphicData>
                        </a:graphic>
                      </wpg:graphicFrame>
                    </wpg:wgp>
                  </a:graphicData>
                </a:graphic>
              </wp:inline>
            </w:drawing>
          </mc:Choice>
          <mc:Fallback>
            <w:pict>
              <v:group w14:anchorId="5598117E" id="Group 321" o:spid="_x0000_s1083" style="width:463.2pt;height:311.4pt;mso-position-horizontal-relative:char;mso-position-vertical-relative:line" coordsize="58826,39547" o:gfxdata="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DeCf0o&#10;AgEAANQD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">
                <v:shape id="Text Box 2" o:spid="_x0000_s1084" type="#_x0000_t202" style="position:absolute;left:603;width:279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1DCCD89B" w14:textId="77777777" w:rsidR="002F6C3D" w:rsidRPr="00CD76C7" w:rsidRDefault="002F6C3D" w:rsidP="00273C1D">
                        <w:pPr>
                          <w:rPr>
                            <w:b/>
                            <w:sz w:val="28"/>
                            <w:szCs w:val="28"/>
                          </w:rPr>
                        </w:pPr>
                        <w:r>
                          <w:rPr>
                            <w:b/>
                            <w:sz w:val="28"/>
                            <w:szCs w:val="28"/>
                          </w:rPr>
                          <w:t>A</w:t>
                        </w:r>
                      </w:p>
                    </w:txbxContent>
                  </v:textbox>
                </v:shape>
                <v:shape id="Text Box 2" o:spid="_x0000_s1085" type="#_x0000_t202" style="position:absolute;left:76;top:19202;width:279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28C6AF9D" w14:textId="77777777" w:rsidR="002F6C3D" w:rsidRPr="00CD76C7" w:rsidRDefault="002F6C3D" w:rsidP="00273C1D">
                        <w:pPr>
                          <w:rPr>
                            <w:b/>
                            <w:sz w:val="28"/>
                            <w:szCs w:val="28"/>
                          </w:rPr>
                        </w:pPr>
                        <w:r>
                          <w:rPr>
                            <w:b/>
                            <w:sz w:val="28"/>
                            <w:szCs w:val="28"/>
                          </w:rPr>
                          <w:t>C</w:t>
                        </w:r>
                      </w:p>
                    </w:txbxContent>
                  </v:textbox>
                </v:shape>
                <v:shape id="Text Box 2" o:spid="_x0000_s1086" type="#_x0000_t202" style="position:absolute;left:30052;top:152;width:279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6F25FA6" w14:textId="77777777" w:rsidR="002F6C3D" w:rsidRPr="00CD76C7" w:rsidRDefault="002F6C3D" w:rsidP="00273C1D">
                        <w:pPr>
                          <w:rPr>
                            <w:b/>
                            <w:sz w:val="28"/>
                            <w:szCs w:val="28"/>
                          </w:rPr>
                        </w:pPr>
                        <w:r>
                          <w:rPr>
                            <w:b/>
                            <w:sz w:val="28"/>
                            <w:szCs w:val="28"/>
                          </w:rPr>
                          <w:t>B</w:t>
                        </w:r>
                      </w:p>
                    </w:txbxContent>
                  </v:textbox>
                </v:shape>
                <v:shape id="Chart 1" o:spid="_x0000_s1087" type="#_x0000_t75" style="position:absolute;left:1280;top:1219;width:27980;height:189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">
                  <v:imagedata r:id="rId38" o:title=""/>
                  <o:lock v:ext="edit" aspectratio="f"/>
                </v:shape>
                <v:shape id="Chart 319" o:spid="_x0000_s1088" type="#_x0000_t75" style="position:absolute;left:30784;top:1097;width:28042;height:187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">
                  <v:imagedata r:id="rId39" o:title=""/>
                  <o:lock v:ext="edit" aspectratio="f"/>
                </v:shape>
                <v:shape id="Chart 320" o:spid="_x0000_s1089" type="#_x0000_t75" style="position:absolute;left:1280;top:20055;width:27858;height:18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">
                  <v:imagedata r:id="rId40" o:title=""/>
                  <o:lock v:ext="edit" aspectratio="f"/>
                </v:shape>
                <w10:anchorlock/>
              </v:group>
              <o:OLEObject Type="Embed" ProgID="Excel.Chart.8" ShapeID="Chart 1" DrawAspect="Content" ObjectID="_1714932346" r:id="rId41">
                <o:FieldCodes>\s</o:FieldCodes>
              </o:OLEObject>
              <o:OLEObject Type="Embed" ProgID="Excel.Chart.8" ShapeID="Chart 319" DrawAspect="Content" ObjectID="_1714932347" r:id="rId42">
                <o:FieldCodes>\s</o:FieldCodes>
              </o:OLEObject>
              <o:OLEObject Type="Embed" ProgID="Excel.Chart.8" ShapeID="Chart 320" DrawAspect="Content" ObjectID="_1714932348" r:id="rId43">
                <o:FieldCodes>\s</o:FieldCodes>
              </o:OLEObject>
            </w:pict>
          </mc:Fallback>
        </mc:AlternateContent>
      </w:r>
    </w:p>
    <w:p w14:paraId="4D600A9A" w14:textId="77777777" w:rsidR="00C47C32" w:rsidRDefault="00C47C32" w:rsidP="00F7646D">
      <w:pPr>
        <w:spacing w:after="0"/>
        <w:rPr>
          <w:rFonts w:ascii="Times New Roman" w:hAnsi="Times New Roman" w:cs="Times New Roman"/>
          <w:b/>
          <w:sz w:val="20"/>
          <w:szCs w:val="20"/>
        </w:rPr>
      </w:pPr>
    </w:p>
    <w:p w14:paraId="0D4CD834" w14:textId="3D47E4A8" w:rsidR="00AF63C5" w:rsidRPr="009861E4" w:rsidRDefault="00A51380" w:rsidP="00F7646D">
      <w:pPr>
        <w:spacing w:after="0"/>
        <w:rPr>
          <w:rFonts w:ascii="Times New Roman" w:hAnsi="Times New Roman" w:cs="Times New Roman"/>
          <w:b/>
          <w:sz w:val="20"/>
          <w:szCs w:val="20"/>
        </w:rPr>
      </w:pPr>
      <w:r w:rsidRPr="009D1754">
        <w:rPr>
          <w:rFonts w:ascii="Times New Roman" w:hAnsi="Times New Roman" w:cs="Times New Roman"/>
          <w:b/>
          <w:sz w:val="20"/>
          <w:szCs w:val="20"/>
        </w:rPr>
        <w:t>Figure 7.</w:t>
      </w:r>
      <w:r w:rsidRPr="009D1754">
        <w:rPr>
          <w:rFonts w:ascii="Times New Roman" w:hAnsi="Times New Roman" w:cs="Times New Roman"/>
          <w:sz w:val="20"/>
          <w:szCs w:val="20"/>
        </w:rPr>
        <w:t xml:space="preserve"> Predicted and experimental influences of water flow rate (A), air velocity (B) and initial water temperature</w:t>
      </w:r>
      <w:r w:rsidR="00FB761F">
        <w:rPr>
          <w:rFonts w:ascii="Times New Roman" w:hAnsi="Times New Roman" w:cs="Times New Roman"/>
          <w:sz w:val="20"/>
          <w:szCs w:val="20"/>
        </w:rPr>
        <w:t xml:space="preserve"> (C)</w:t>
      </w:r>
      <w:r w:rsidRPr="009D1754">
        <w:rPr>
          <w:rFonts w:ascii="Times New Roman" w:hAnsi="Times New Roman" w:cs="Times New Roman"/>
          <w:sz w:val="20"/>
          <w:szCs w:val="20"/>
        </w:rPr>
        <w:t xml:space="preserve"> on the initial cooling rate and water-side efficiency. </w:t>
      </w:r>
    </w:p>
    <w:p w14:paraId="0EFB1AEB" w14:textId="77777777" w:rsidR="00B322A1" w:rsidRDefault="00B322A1" w:rsidP="00B20C4A">
      <w:pPr>
        <w:spacing w:after="0"/>
        <w:rPr>
          <w:rFonts w:ascii="Times New Roman" w:hAnsi="Times New Roman" w:cs="Times New Roman"/>
          <w:sz w:val="20"/>
          <w:szCs w:val="20"/>
        </w:rPr>
      </w:pPr>
    </w:p>
    <w:p w14:paraId="343B9F27" w14:textId="0B3BCAD7" w:rsidR="00B322A1" w:rsidRPr="00B322A1" w:rsidRDefault="00B322A1" w:rsidP="00B322A1">
      <w:pPr>
        <w:spacing w:after="0"/>
        <w:rPr>
          <w:rFonts w:ascii="Times New Roman" w:hAnsi="Times New Roman" w:cs="Times New Roman"/>
          <w:sz w:val="20"/>
          <w:szCs w:val="20"/>
        </w:rPr>
      </w:pPr>
      <w:r w:rsidRPr="5A109363">
        <w:rPr>
          <w:rFonts w:ascii="Times New Roman" w:hAnsi="Times New Roman" w:cs="Times New Roman"/>
          <w:sz w:val="20"/>
          <w:szCs w:val="20"/>
        </w:rPr>
        <w:t xml:space="preserve">Increasing the water flow rate has a non-linear, positive effect on the initial rate, but a negative effect on the efficiency with the rate increasing by 68.5 W over the experimental flow rate range and the efficiency decreasing by 8.6%. The air velocity and temperature have positive effects on both the rate and efficiency, with increasing air velocity resulting in non-linear increases in the rate and efficiency by 265 W and 9%, respectively, and the increasing initial water temperature resulting in increases of 531 W and 7.9%, respectively. The rates and efficiencies predicted with the numerical model matched experimental values within 102 W (37% error) and 2.7% (33% error), respectively, and non-linear influences of the water flow rate, air velocity, and initial water temperature on the rate and efficiency were predicted, which can be explained in light of heat and mass transfer driving forces. First, the convective heat transfer coefficient is shown through empirical correlations for flow around a cylinder to be non-linearly dependent on the air velocity as seen in Eqn. 3. As air velocity increases from 0.15 to 1.25 m/s, the convective heat transfer coefficient increases by 2.7-fold, corresponding to an increase to the sensible heat transfer rate at the air-water interface. Further, at the highest air velocity, the air temperature was shown to change by 14.1 ○C compared to 19.4 ○C at the lowest velocity, when all other process variables are held constant, suggesting a higher temperature driving force for convective heat transfer throughout the packing at high velocities. The influence of the initial water temperature on the rate and efficiency can also be explained in light of driving forces. The higher average surface temperature of 52.9 ○C predicted at an initial temperature of 58.5 ○C compared to a surface temperature of 29.8 ○C  at an initial temperature of 31.5 ○C provides both a higher temperature driving force for convective heat transfer, dependent on the temperature difference between the bulk air and surface, as well as a higher driving force for mass and latent heat transfer through an increase to the vapor pressure at the surface </w:t>
      </w:r>
      <w:r w:rsidRPr="5A109363">
        <w:rPr>
          <w:rFonts w:ascii="Times New Roman" w:hAnsi="Times New Roman" w:cs="Times New Roman"/>
          <w:sz w:val="20"/>
          <w:szCs w:val="20"/>
        </w:rPr>
        <w:lastRenderedPageBreak/>
        <w:t xml:space="preserve">which itself has an exponential dependence on temperature. The difference in average surface temperature results in 3- and 3.4-fold increases in the temperature and vapor pressure driving forces for convective and latent heat transfer, respectively. Finally, the competing influence of water flow rate can be explained in light of the water temperature variation along the packing height and the contact time between the water and air. At high flow rates, the contact time between air and water is decreased, leading to a lower temperature change along the length of the packing and decreased efficiency. This is evidenced by a water temperature change of only 8.5% observed at a flow rate of 31.7 mL/s compared to a 14.6% decrease at a flow rate of 12.9 mL/s. However, the higher average temperature of the water along the medium at high flow rates provides a larger average driving force for heat transfer and mass transfer, resulting in a higher cooling rate. The non-linearity of the rate and efficiency as functions of the water flow rate can be explained by the fact that as the flow rate continues to increase, the water temperature will change minimally along the length of the packing, leading to a maximum rate and minimum theoretical efficiency.  </w:t>
      </w:r>
    </w:p>
    <w:p w14:paraId="517E60C7" w14:textId="77777777" w:rsidR="00AF63C5" w:rsidRDefault="00AF63C5" w:rsidP="00F7646D">
      <w:pPr>
        <w:spacing w:after="0"/>
        <w:rPr>
          <w:rFonts w:ascii="Times New Roman" w:hAnsi="Times New Roman" w:cs="Times New Roman"/>
          <w:sz w:val="20"/>
          <w:szCs w:val="20"/>
        </w:rPr>
      </w:pPr>
    </w:p>
    <w:p w14:paraId="14836A3E" w14:textId="74A7823C" w:rsidR="00B322A1" w:rsidRPr="00B322A1" w:rsidRDefault="00B322A1" w:rsidP="00B322A1">
      <w:pPr>
        <w:spacing w:after="0"/>
        <w:rPr>
          <w:rFonts w:ascii="Times New Roman" w:hAnsi="Times New Roman" w:cs="Times New Roman"/>
          <w:sz w:val="20"/>
          <w:szCs w:val="20"/>
        </w:rPr>
      </w:pPr>
      <w:r w:rsidRPr="5A109363">
        <w:rPr>
          <w:rFonts w:ascii="Times New Roman" w:hAnsi="Times New Roman" w:cs="Times New Roman"/>
          <w:sz w:val="20"/>
          <w:szCs w:val="20"/>
        </w:rPr>
        <w:t xml:space="preserve">The performance of the evaporative cooler is also consistent with results reported in existing literature for larger, more complex systems. Singh and Das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&lt;EndNote&gt;&lt;Cite&gt;&lt;Author&gt;Kuljeet&lt;/Author&gt;&lt;Year&gt;2016&lt;/Year&gt;&lt;IDText&gt;An experimental and multi-objective optimization study of a forced draft cooling tower with different fills&lt;/IDText&gt;&lt;DisplayText&gt;[27]&lt;/DisplayText&gt;&lt;record&gt;&lt;urls&gt;&lt;related-urls&gt;&lt;url&gt;https://doi.org/10.1016/J.ENCONMAN.2015.12.080&lt;/url&gt;&lt;/related-urls&gt;&lt;/urls&gt;&lt;titles&gt;&lt;title&gt;An experimental and multi-objective optimization study of a forced draft cooling tower with different fills&lt;/title&gt;&lt;secondary-title&gt;Energy Conversion and Management&lt;/secondary-title&gt;&lt;/titles&gt;&lt;pages&gt;417-430&lt;/pages&gt;&lt;contributors&gt;&lt;authors&gt;&lt;author&gt;Kuljeet Singh&lt;/author&gt;&lt;author&gt;R. Das&lt;/author&gt;&lt;/authors&gt;&lt;/contributors&gt;&lt;added-date format="utc"&gt;1646276967&lt;/added-date&gt;&lt;ref-type name="Journal Article"&gt;17&lt;/ref-type&gt;&lt;dates&gt;&lt;year&gt;2016&lt;/year&gt;&lt;/dates&gt;&lt;rec-number&gt;481&lt;/rec-number&gt;&lt;last-updated-date format="utc"&gt;1646276967&lt;/last-updated-date&gt;&lt;electronic-resource-num&gt;10.1016/J.ENCONMAN.2015.12.080&lt;/electronic-resource-num&gt;&lt;volume&gt;111&lt;/volume&gt;&lt;/record&gt;&lt;/Cite&gt;&lt;/EndNote&gt;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[28]</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fit a 3</w:t>
      </w:r>
      <w:r w:rsidRPr="5A109363">
        <w:rPr>
          <w:rFonts w:ascii="Times New Roman" w:hAnsi="Times New Roman" w:cs="Times New Roman"/>
          <w:sz w:val="20"/>
          <w:szCs w:val="20"/>
          <w:vertAlign w:val="superscript"/>
        </w:rPr>
        <w:t>rd</w:t>
      </w:r>
      <w:r w:rsidRPr="5A109363">
        <w:rPr>
          <w:rFonts w:ascii="Times New Roman" w:hAnsi="Times New Roman" w:cs="Times New Roman"/>
          <w:sz w:val="20"/>
          <w:szCs w:val="20"/>
        </w:rPr>
        <w:t xml:space="preserve">-order polynomial regression function to data collected at a variety of water and air mass flow rates in a forced-draft evaporative cooler with wire mesh fill and found that efficiency non-linearly decreased with water flow rate while non-linearly increasing with air flow rate. Rahmati, Alavi, and Tavakoli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&lt;EndNote&gt;&lt;Cite&gt;&lt;Author&gt;M.&lt;/Author&gt;&lt;Year&gt;2016&lt;/Year&gt;&lt;IDText&gt;Experimental investigation on performance enhancement of forced draft wet cooling towers with special emphasis on the role of stage numbers&lt;/IDText&gt;&lt;DisplayText&gt;[17]&lt;/DisplayText&gt;&lt;record&gt;&lt;urls&gt;&lt;related-urls&gt;&lt;url&gt;https://www.researchgate.net/publication/307631571_Experimental_investigation_on_performance_enhancement_of_forced_draft_wet_cooling_towers_with_special_emphasis_on_the_role_of_stage_numbers&lt;/url&gt;&lt;/related-urls&gt;&lt;/urls&gt;&lt;titles&gt;&lt;title&gt;Experimental investigation on performance enhancement of forced draft wet cooling towers with special emphasis on the role of stage numbers&lt;/title&gt;&lt;secondary-title&gt;Energy Conversion and Management&lt;/secondary-title&gt;&lt;/titles&gt;&lt;pages&gt;971-981&lt;/pages&gt;&lt;contributors&gt;&lt;authors&gt;&lt;author&gt;M. Rahmati&lt;/author&gt;&lt;author&gt;R. Alavi&lt;/author&gt;&lt;author&gt;M.R. Tavakoli&lt;/author&gt;&lt;/authors&gt;&lt;/contributors&gt;&lt;added-date format="utc"&gt;1646277871&lt;/added-date&gt;&lt;ref-type name="Journal Article"&gt;17&lt;/ref-type&gt;&lt;dates&gt;&lt;year&gt;2016&lt;/year&gt;&lt;/dates&gt;&lt;rec-number&gt;482&lt;/rec-number&gt;&lt;last-updated-date format="utc"&gt;1646277871&lt;/last-updated-date&gt;&lt;electronic-resource-num&gt;10.1016/j.enconman.2016.08.059&lt;/electronic-resource-num&gt;&lt;volume&gt;126&lt;/volume&gt;&lt;/record&gt;&lt;/Cite&gt;&lt;/EndNote&gt;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[18]</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investigated the impact of water and air mass flow rate and initial water temperature in a counter-flow evaporative cooler with corrugated packing and found that the efficiency increased by approximately 15% with a 0.05 kg/s increase in the air mass flow rate, by 11% with a 0.04 m</w:t>
      </w:r>
      <w:r w:rsidRPr="5A109363">
        <w:rPr>
          <w:rFonts w:ascii="Times New Roman" w:hAnsi="Times New Roman" w:cs="Times New Roman"/>
          <w:sz w:val="20"/>
          <w:szCs w:val="20"/>
          <w:vertAlign w:val="superscript"/>
        </w:rPr>
        <w:t>3</w:t>
      </w:r>
      <w:r w:rsidRPr="5A109363">
        <w:rPr>
          <w:rFonts w:ascii="Times New Roman" w:hAnsi="Times New Roman" w:cs="Times New Roman"/>
          <w:sz w:val="20"/>
          <w:szCs w:val="20"/>
        </w:rPr>
        <w:t xml:space="preserve">/h (11.1 mL/s) decrease in the water volumetric flowrate, and by approximately 6% with a 10 </w:t>
      </w:r>
      <w:r w:rsidRPr="5A109363">
        <w:rPr>
          <w:rFonts w:ascii="Times New Roman" w:hAnsi="Times New Roman" w:cs="Times New Roman"/>
          <w:sz w:val="20"/>
          <w:szCs w:val="20"/>
          <w:vertAlign w:val="superscript"/>
        </w:rPr>
        <w:t>○</w:t>
      </w:r>
      <w:r w:rsidRPr="5A109363">
        <w:rPr>
          <w:rFonts w:ascii="Times New Roman" w:hAnsi="Times New Roman" w:cs="Times New Roman"/>
          <w:sz w:val="20"/>
          <w:szCs w:val="20"/>
        </w:rPr>
        <w:t xml:space="preserve">C increase to the water temperature. Gao, et. al.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&lt;EndNote&gt;&lt;Cite&gt;&lt;Author&gt;M.&lt;/Author&gt;&lt;Year&gt;2008&lt;/Year&gt;&lt;IDText&gt;Experimental research of heat transfer performance on natural draft counter flow wet cooling tower under cross-wind conditions&lt;/IDText&gt;&lt;DisplayText&gt;[18]&lt;/DisplayText&gt;&lt;record&gt;&lt;urls&gt;&lt;related-urls&gt;&lt;url&gt;https://reader.elsevier.com/reader/sd/pii/S129007290700172X?token=4A6BB99C02733E626A3FA169CF7C6FC69F01FB5FCCEC92AFDAECA498D9139566A6D896FFFFED304E56156D3C32811569&amp;amp;originRegion=us-east-1&amp;amp;originCreation=20220303194047&lt;/url&gt;&lt;/related-urls&gt;&lt;/urls&gt;&lt;titles&gt;&lt;title&gt;Experimental research of heat transfer performance on natural draft counter flow wet cooling tower under cross-wind conditions&lt;/title&gt;&lt;secondary-title&gt;International Journal of Thermal Sciences&lt;/secondary-title&gt;&lt;/titles&gt;&lt;pages&gt;935-941&lt;/pages&gt;&lt;number&gt;7&lt;/number&gt;&lt;contributors&gt;&lt;authors&gt;&lt;author&gt;M. Gao&lt;/author&gt;&lt;author&gt;F. Sun&lt;/author&gt;&lt;author&gt;K. Wang&lt;/author&gt;&lt;author&gt;Y. Shi&lt;/author&gt;&lt;author&gt;Y. Zhao&lt;/author&gt;&lt;/authors&gt;&lt;/contributors&gt;&lt;added-date format="utc"&gt;1646351771&lt;/added-date&gt;&lt;ref-type name="Journal Article"&gt;17&lt;/ref-type&gt;&lt;dates&gt;&lt;year&gt;2008&lt;/year&gt;&lt;/dates&gt;&lt;rec-number&gt;483&lt;/rec-number&gt;&lt;last-updated-date format="utc"&gt;1646351771&lt;/last-updated-date&gt;&lt;electronic-resource-num&gt;10.1016/j.ijthermalsci.2007.07.010&lt;/electronic-resource-num&gt;&lt;volume&gt;47&lt;/volume&gt;&lt;/record&gt;&lt;/Cite&gt;&lt;/EndNote&gt;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[19]</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report an approximately 18% increase in efficiency with a 15 </w:t>
      </w:r>
      <w:r w:rsidRPr="5A109363">
        <w:rPr>
          <w:rFonts w:ascii="Times New Roman" w:hAnsi="Times New Roman" w:cs="Times New Roman"/>
          <w:sz w:val="20"/>
          <w:szCs w:val="20"/>
          <w:vertAlign w:val="superscript"/>
        </w:rPr>
        <w:t>○</w:t>
      </w:r>
      <w:r w:rsidRPr="5A109363">
        <w:rPr>
          <w:rFonts w:ascii="Times New Roman" w:hAnsi="Times New Roman" w:cs="Times New Roman"/>
          <w:sz w:val="20"/>
          <w:szCs w:val="20"/>
        </w:rPr>
        <w:t xml:space="preserve">C increase in temperature and a 7.5% decrease in efficiency with a 66 mL/s increase in water flow rate under conditions with no crosswind, and an approximately 1% increase in efficiency with a small 0.3 m/s increase to the crosswind velocity. Lemouari and Boumaza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&lt;EndNote&gt;&lt;Cite&gt;&lt;Author&gt;M.&lt;/Author&gt;&lt;Year&gt;2010&lt;/Year&gt;&lt;IDText&gt;Experimental investigation of the performance characteristics of a counterflow wet cooling tower&lt;/IDText&gt;&lt;DisplayText&gt;[28]&lt;/DisplayText&gt;&lt;record&gt;&lt;urls&gt;&lt;related-urls&gt;&lt;url&gt;https://www.researchgate.net/publication/238166624_Experimental_investigation_of_the_performance_characteristics_of_a_counterflow_wet_cooling_tower&lt;/url&gt;&lt;/related-urls&gt;&lt;/urls&gt;&lt;titles&gt;&lt;title&gt;Experimental investigation of the performance characteristics of a counterflow wet cooling tower&lt;/title&gt;&lt;secondary-title&gt;International Journal of Thermal Sciences&lt;/secondary-title&gt;&lt;/titles&gt;&lt;pages&gt;2049-2056&lt;/pages&gt;&lt;number&gt;10&lt;/number&gt;&lt;contributors&gt;&lt;authors&gt;&lt;author&gt;M. Lemouari&lt;/author&gt;&lt;author&gt;M. Boumaza&lt;/author&gt;&lt;/authors&gt;&lt;/contributors&gt;&lt;added-date format="utc"&gt;1646440735&lt;/added-date&gt;&lt;ref-type name="Journal Article"&gt;17&lt;/ref-type&gt;&lt;dates&gt;&lt;year&gt;2010&lt;/year&gt;&lt;/dates&gt;&lt;rec-number&gt;484&lt;/rec-number&gt;&lt;last-updated-date format="utc"&gt;1646440735&lt;/last-updated-date&gt;&lt;electronic-resource-num&gt;http://dx.doi.org/10.1016/j.ijthermalsci.2010.05.012&lt;/electronic-resource-num&gt;&lt;volume&gt;49&lt;/volume&gt;&lt;/record&gt;&lt;/Cite&gt;&lt;/EndNote&gt;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[29]</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report consistent increases in the heat rejection rate in a counterflow cooling tower with Vertical Grid Apparatus type packing with increases in the water mass flow rate and air mass flux for several water temperatures, as well as a positive effect of increased water temperature. Kong, et.al.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&lt;EndNote&gt;&lt;Cite&gt;&lt;Author&gt;Q.J.&lt;/Author&gt;&lt;Year&gt;2018&lt;/Year&gt;&lt;IDText&gt;Experimental investigation of the heat and mass transfer phenomena in a counterflow wet cooling tower with foam ceramic packing&lt;/IDText&gt;&lt;DisplayText&gt;[29]&lt;/DisplayText&gt;&lt;record&gt;&lt;urls&gt;&lt;related-urls&gt;&lt;url&gt;https://journals.sagepub.com/doi/epub/10.1177/1687814017752579&lt;/url&gt;&lt;/related-urls&gt;&lt;/urls&gt;&lt;titles&gt;&lt;title&gt;Experimental investigation of the heat and mass transfer phenomena in a counterflow wet cooling tower with foam ceramic packing&lt;/title&gt;&lt;secondary-title&gt;Advances in Mechanical Enigneering&lt;/secondary-title&gt;&lt;/titles&gt;&lt;number&gt;1&lt;/number&gt;&lt;contributors&gt;&lt;authors&gt;&lt;author&gt;Q.J. Kong&lt;/author&gt;&lt;author&gt;X.Y. Zhao&lt;/author&gt;&lt;author&gt;D.Q. Xie&lt;/author&gt;&lt;author&gt;B. Zhang&lt;/author&gt;&lt;author&gt;P. Wang&lt;/author&gt;&lt;/authors&gt;&lt;/contributors&gt;&lt;added-date format="utc"&gt;1646504578&lt;/added-date&gt;&lt;ref-type name="Journal Article"&gt;17&lt;/ref-type&gt;&lt;dates&gt;&lt;year&gt;2018&lt;/year&gt;&lt;/dates&gt;&lt;rec-number&gt;486&lt;/rec-number&gt;&lt;last-updated-date format="utc"&gt;1646504578&lt;/last-updated-date&gt;&lt;electronic-resource-num&gt;10.1177/1687814017752579&lt;/electronic-resource-num&gt;&lt;volume&gt;10&lt;/volume&gt;&lt;/record&gt;&lt;/Cite&gt;&lt;/EndNote&gt;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[30]</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report non-linear increases of approximately 80% in the heat rejection rate over water mass flow rates from 1.95-3.61 kg/s range for water temperatures of 32-38 </w:t>
      </w:r>
      <w:r w:rsidRPr="5A109363">
        <w:rPr>
          <w:rFonts w:ascii="Times New Roman" w:hAnsi="Times New Roman" w:cs="Times New Roman"/>
          <w:sz w:val="20"/>
          <w:szCs w:val="20"/>
          <w:vertAlign w:val="superscript"/>
        </w:rPr>
        <w:t>○</w:t>
      </w:r>
      <w:r w:rsidRPr="5A109363">
        <w:rPr>
          <w:rFonts w:ascii="Times New Roman" w:hAnsi="Times New Roman" w:cs="Times New Roman"/>
          <w:sz w:val="20"/>
          <w:szCs w:val="20"/>
        </w:rPr>
        <w:t>C range in a counterflow cooling tower with corrugated foam packing. Overall, the impacts of flow rate, air velocity, and initial temperature on the water-side performance of the miniaturized evaporative cooler agree remarkably well with both theory and existing studies with larger scale laboratory testing apparatuses.</w:t>
      </w:r>
    </w:p>
    <w:p w14:paraId="4D464D79" w14:textId="77777777" w:rsidR="00B322A1" w:rsidRDefault="00B322A1" w:rsidP="00D03DFA">
      <w:pPr>
        <w:spacing w:after="0"/>
        <w:rPr>
          <w:rFonts w:ascii="Times New Roman" w:hAnsi="Times New Roman" w:cs="Times New Roman"/>
          <w:sz w:val="20"/>
          <w:szCs w:val="20"/>
        </w:rPr>
      </w:pPr>
    </w:p>
    <w:p w14:paraId="370BB358" w14:textId="720853D7" w:rsidR="009A0133" w:rsidRDefault="00B520C2" w:rsidP="00D03DFA">
      <w:pPr>
        <w:spacing w:after="0"/>
        <w:rPr>
          <w:rFonts w:ascii="Times New Roman" w:hAnsi="Times New Roman" w:cs="Times New Roman"/>
          <w:i/>
          <w:sz w:val="20"/>
          <w:szCs w:val="20"/>
        </w:rPr>
      </w:pPr>
      <w:r>
        <w:rPr>
          <w:rFonts w:ascii="Times New Roman" w:hAnsi="Times New Roman" w:cs="Times New Roman"/>
          <w:i/>
          <w:sz w:val="20"/>
          <w:szCs w:val="20"/>
        </w:rPr>
        <w:t>4</w:t>
      </w:r>
      <w:r w:rsidR="00AD0223">
        <w:rPr>
          <w:rFonts w:ascii="Times New Roman" w:hAnsi="Times New Roman" w:cs="Times New Roman"/>
          <w:i/>
          <w:sz w:val="20"/>
          <w:szCs w:val="20"/>
        </w:rPr>
        <w:t>.4</w:t>
      </w:r>
      <w:r w:rsidR="007C63E7" w:rsidRPr="00B520C2">
        <w:rPr>
          <w:rFonts w:ascii="Times New Roman" w:hAnsi="Times New Roman" w:cs="Times New Roman"/>
          <w:i/>
          <w:sz w:val="20"/>
          <w:szCs w:val="20"/>
        </w:rPr>
        <w:t xml:space="preserve"> </w:t>
      </w:r>
      <w:r w:rsidRPr="00B520C2">
        <w:rPr>
          <w:rFonts w:ascii="Times New Roman" w:hAnsi="Times New Roman" w:cs="Times New Roman"/>
          <w:i/>
          <w:sz w:val="20"/>
          <w:szCs w:val="20"/>
        </w:rPr>
        <w:t xml:space="preserve">Fractional </w:t>
      </w:r>
      <w:r w:rsidR="00331A6F">
        <w:rPr>
          <w:rFonts w:ascii="Times New Roman" w:hAnsi="Times New Roman" w:cs="Times New Roman"/>
          <w:i/>
          <w:sz w:val="20"/>
          <w:szCs w:val="20"/>
        </w:rPr>
        <w:t>f</w:t>
      </w:r>
      <w:r w:rsidRPr="00B520C2">
        <w:rPr>
          <w:rFonts w:ascii="Times New Roman" w:hAnsi="Times New Roman" w:cs="Times New Roman"/>
          <w:i/>
          <w:sz w:val="20"/>
          <w:szCs w:val="20"/>
        </w:rPr>
        <w:t xml:space="preserve">actorial </w:t>
      </w:r>
      <w:r w:rsidR="00331A6F">
        <w:rPr>
          <w:rFonts w:ascii="Times New Roman" w:hAnsi="Times New Roman" w:cs="Times New Roman"/>
          <w:i/>
          <w:sz w:val="20"/>
          <w:szCs w:val="20"/>
        </w:rPr>
        <w:t>d</w:t>
      </w:r>
      <w:r w:rsidRPr="00B520C2">
        <w:rPr>
          <w:rFonts w:ascii="Times New Roman" w:hAnsi="Times New Roman" w:cs="Times New Roman"/>
          <w:i/>
          <w:sz w:val="20"/>
          <w:szCs w:val="20"/>
        </w:rPr>
        <w:t>esign</w:t>
      </w:r>
      <w:r w:rsidR="00014C89">
        <w:rPr>
          <w:rFonts w:ascii="Times New Roman" w:hAnsi="Times New Roman" w:cs="Times New Roman"/>
          <w:i/>
          <w:sz w:val="20"/>
          <w:szCs w:val="20"/>
        </w:rPr>
        <w:t xml:space="preserve"> </w:t>
      </w:r>
      <w:r w:rsidR="00331A6F">
        <w:rPr>
          <w:rFonts w:ascii="Times New Roman" w:hAnsi="Times New Roman" w:cs="Times New Roman"/>
          <w:i/>
          <w:sz w:val="20"/>
          <w:szCs w:val="20"/>
        </w:rPr>
        <w:t>r</w:t>
      </w:r>
      <w:r w:rsidR="00014C89">
        <w:rPr>
          <w:rFonts w:ascii="Times New Roman" w:hAnsi="Times New Roman" w:cs="Times New Roman"/>
          <w:i/>
          <w:sz w:val="20"/>
          <w:szCs w:val="20"/>
        </w:rPr>
        <w:t xml:space="preserve">esults for </w:t>
      </w:r>
      <w:r w:rsidR="00331A6F">
        <w:rPr>
          <w:rFonts w:ascii="Times New Roman" w:hAnsi="Times New Roman" w:cs="Times New Roman"/>
          <w:i/>
          <w:sz w:val="20"/>
          <w:szCs w:val="20"/>
        </w:rPr>
        <w:t>w</w:t>
      </w:r>
      <w:r w:rsidR="00014C89">
        <w:rPr>
          <w:rFonts w:ascii="Times New Roman" w:hAnsi="Times New Roman" w:cs="Times New Roman"/>
          <w:i/>
          <w:sz w:val="20"/>
          <w:szCs w:val="20"/>
        </w:rPr>
        <w:t xml:space="preserve">ater-side </w:t>
      </w:r>
      <w:r w:rsidR="00331A6F">
        <w:rPr>
          <w:rFonts w:ascii="Times New Roman" w:hAnsi="Times New Roman" w:cs="Times New Roman"/>
          <w:i/>
          <w:sz w:val="20"/>
          <w:szCs w:val="20"/>
        </w:rPr>
        <w:t>p</w:t>
      </w:r>
      <w:r w:rsidR="00014C89">
        <w:rPr>
          <w:rFonts w:ascii="Times New Roman" w:hAnsi="Times New Roman" w:cs="Times New Roman"/>
          <w:i/>
          <w:sz w:val="20"/>
          <w:szCs w:val="20"/>
        </w:rPr>
        <w:t>erformance</w:t>
      </w:r>
      <w:r w:rsidRPr="00B520C2">
        <w:rPr>
          <w:rFonts w:ascii="Times New Roman" w:hAnsi="Times New Roman" w:cs="Times New Roman"/>
          <w:i/>
          <w:sz w:val="20"/>
          <w:szCs w:val="20"/>
        </w:rPr>
        <w:t xml:space="preserve"> </w:t>
      </w:r>
    </w:p>
    <w:p w14:paraId="53DEB0C8" w14:textId="5DAA4445" w:rsidR="00A80DDF" w:rsidRPr="00B322A1" w:rsidRDefault="00B322A1" w:rsidP="00A80DDF">
      <w:pPr>
        <w:spacing w:after="0"/>
        <w:rPr>
          <w:rFonts w:ascii="Times New Roman" w:hAnsi="Times New Roman" w:cs="Times New Roman"/>
          <w:sz w:val="20"/>
          <w:szCs w:val="20"/>
        </w:rPr>
      </w:pPr>
      <w:r w:rsidRPr="5A109363">
        <w:rPr>
          <w:rFonts w:ascii="Times New Roman" w:hAnsi="Times New Roman" w:cs="Times New Roman"/>
          <w:sz w:val="20"/>
          <w:szCs w:val="20"/>
        </w:rPr>
        <w:t xml:space="preserve">Response surface analysis reveals similar influences of individual operating parameters when compared to the numerical model predictions as well as several synergistic and antagonistic interactions between water flow rate, air velocity, and initial temperature on the performance of the evaporative cooler. The identification of factor interactions is a major advantage of response surface studies compared to traditional studies where one factor is varied at a time because it allows a more complete understanding of the effect of each operating parameter in the presence of other influential factors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&lt;EndNote&gt;&lt;Cite&gt;&lt;Author&gt;M.&lt;/Author&gt;&lt;Year&gt;2008&lt;/Year&gt;&lt;IDText&gt;Response surface methodology (RSM) as a tool for optimization in analytical chemistry&lt;/IDText&gt;&lt;DisplayText&gt;[19]&lt;/DisplayText&gt;&lt;record&gt;&lt;urls&gt;&lt;related-urls&gt;&lt;url&gt;https://reader.elsevier.com/reader/sd/pii/S0039914008004050?token=2996DC779F6BBB44F37A8F336BC3C3F48BD0080AE1F0A656A81A3C24DBC8C01410FE11F2B3DCE4FE4B0BEF1AB38032DC&amp;amp;originRegion=us-east-1&amp;amp;originCreation=20220306163928&lt;/url&gt;&lt;/related-urls&gt;&lt;/urls&gt;&lt;titles&gt;&lt;title&gt;Response surface methodology (RSM) as a tool for optimization in analytical chemistry&lt;/title&gt;&lt;secondary-title&gt;Talanta&lt;/secondary-title&gt;&lt;/titles&gt;&lt;pages&gt;965-977&lt;/pages&gt;&lt;number&gt;5&lt;/number&gt;&lt;contributors&gt;&lt;authors&gt;&lt;author&gt;M. Almeida Bezerra&lt;/author&gt;&lt;author&gt;R. Erthal Santelli&lt;/author&gt;&lt;author&gt;E. Padua Oliveira&lt;/author&gt;&lt;author&gt;L. Silveira Villar&lt;/author&gt;&lt;author&gt;L. Amélia Escaleira&lt;/author&gt;&lt;/authors&gt;&lt;/contributors&gt;&lt;added-date format="utc"&gt;1646584878&lt;/added-date&gt;&lt;ref-type name="Journal Article"&gt;17&lt;/ref-type&gt;&lt;dates&gt;&lt;year&gt;2008&lt;/year&gt;&lt;/dates&gt;&lt;rec-number&gt;499&lt;/rec-number&gt;&lt;last-updated-date format="utc"&gt;1646584878&lt;/last-updated-date&gt;&lt;electronic-resource-num&gt;10.1016/j.talanta.2008.05.019&lt;/electronic-resource-num&gt;&lt;volume&gt;76&lt;/volume&gt;&lt;/record&gt;&lt;/Cite&gt;&lt;/EndNote&gt;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[20]</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Regression with backwards elimination was used to develop models for both the initial cooling rate and water-side efficiency. The coded regression coefficients and p-values for the significance of individual regression terms, the overall models, and model lack-of-fits are shown in Table 3. </w:t>
      </w:r>
      <w:r w:rsidR="00A80DDF" w:rsidRPr="5A109363">
        <w:rPr>
          <w:rFonts w:ascii="Times New Roman" w:hAnsi="Times New Roman" w:cs="Times New Roman"/>
          <w:sz w:val="20"/>
          <w:szCs w:val="20"/>
        </w:rPr>
        <w:t xml:space="preserve">As predicted by the numerical model, the initial cooling rate was significantly and positively impacted by all three operating parameters. Quadratic terms and the interaction between the fan voltage and initial temperature were also significant, suggesting non-linear effects of each parameter and a synergistic interaction of air velocity and initial temperature. Comparing the magnitude of the first-order coefficients reveals that the influence of the pump voltage, or flow rate, on the initial rate was 4.7- and 7.8-fold smaller than the influences of the fan voltage, or air velocity, and initial water temperature, respectively. This is confirmed by experimental results and trends predicted with the numerical model; the rate increases by only 68.5 W over the range of experimental flow rates, but by 265.4 and 481.3 W over the range of air velocities and temperatures. As previously discussed, the large influence of temperature is not surprising, given its significant impact on the magnitude of both the convective heat transfer and </w:t>
      </w:r>
      <w:r w:rsidR="00A80DDF" w:rsidRPr="5A109363">
        <w:rPr>
          <w:rFonts w:ascii="Times New Roman" w:hAnsi="Times New Roman" w:cs="Times New Roman"/>
          <w:sz w:val="20"/>
          <w:szCs w:val="20"/>
        </w:rPr>
        <w:lastRenderedPageBreak/>
        <w:t xml:space="preserve">latent heat and mass transfer occurring at the interface. The non-linearity is expected due to the exponential dependence of the vapor pressure on temperature, which drives mass transfer and therefore impacts the cooling rate. Similarly, as previously discussed, the air velocity is expected to have a large, non-linear effect on the cooling rate due to the coupled effects of the non-linear increase of the convective heat transfer coefficient with velocity and the lower temperature change of the air at high velocities which provides a larger temperature driving force for convection. The positive coefficient for the interaction term between the fan voltage and temperature suggests enhancement of the initial cooling rate at high values of both factors. This can be explained, as previously discussed, by the fact that both velocity and water temperature impact the convective transfer rate. Variance of the initial temperature affects the temperature and mass transfer driving forces, while variance of the velocity affects the convective heat transfer coefficient. Only through an increase in both parameters can convective heat transfer, and thus the water cooling rate, be maximized. </w:t>
      </w:r>
    </w:p>
    <w:p w14:paraId="434D2D7E" w14:textId="77777777" w:rsidR="009D1754" w:rsidRDefault="009D1754" w:rsidP="00D03DFA">
      <w:pPr>
        <w:spacing w:after="0"/>
        <w:rPr>
          <w:rFonts w:ascii="Times New Roman" w:hAnsi="Times New Roman" w:cs="Times New Roman"/>
          <w:sz w:val="20"/>
          <w:szCs w:val="20"/>
        </w:rPr>
      </w:pPr>
    </w:p>
    <w:p w14:paraId="02BB2758" w14:textId="24046396" w:rsidR="008E6057" w:rsidRDefault="006764D3" w:rsidP="00D03DFA">
      <w:pPr>
        <w:spacing w:after="0"/>
        <w:rPr>
          <w:rFonts w:ascii="Times New Roman" w:hAnsi="Times New Roman" w:cs="Times New Roman"/>
          <w:sz w:val="20"/>
          <w:szCs w:val="20"/>
        </w:rPr>
      </w:pPr>
      <w:r w:rsidRPr="6CB9648A">
        <w:rPr>
          <w:rFonts w:ascii="Times New Roman" w:hAnsi="Times New Roman" w:cs="Times New Roman"/>
          <w:sz w:val="20"/>
          <w:szCs w:val="20"/>
        </w:rPr>
        <w:t xml:space="preserve">Table </w:t>
      </w:r>
      <w:r w:rsidR="00B322A1">
        <w:rPr>
          <w:rFonts w:ascii="Times New Roman" w:hAnsi="Times New Roman" w:cs="Times New Roman"/>
          <w:sz w:val="20"/>
          <w:szCs w:val="20"/>
        </w:rPr>
        <w:t>3</w:t>
      </w:r>
      <w:r w:rsidR="008E6057" w:rsidRPr="6CB9648A">
        <w:rPr>
          <w:rFonts w:ascii="Times New Roman" w:hAnsi="Times New Roman" w:cs="Times New Roman"/>
          <w:sz w:val="20"/>
          <w:szCs w:val="20"/>
        </w:rPr>
        <w:t xml:space="preserve">. Regression and </w:t>
      </w:r>
      <w:r w:rsidR="00C64E32" w:rsidRPr="6CB9648A">
        <w:rPr>
          <w:rFonts w:ascii="Times New Roman" w:hAnsi="Times New Roman" w:cs="Times New Roman"/>
          <w:sz w:val="20"/>
          <w:szCs w:val="20"/>
        </w:rPr>
        <w:t xml:space="preserve">ANOVA Results for Initial Rate </w:t>
      </w:r>
      <w:r w:rsidR="008E6057" w:rsidRPr="6CB9648A">
        <w:rPr>
          <w:rFonts w:ascii="Times New Roman" w:hAnsi="Times New Roman" w:cs="Times New Roman"/>
          <w:sz w:val="20"/>
          <w:szCs w:val="20"/>
        </w:rPr>
        <w:t>and Water-side Efficiency</w:t>
      </w:r>
      <w:r w:rsidR="005B1359" w:rsidRPr="6CB9648A">
        <w:rPr>
          <w:rFonts w:ascii="Times New Roman" w:hAnsi="Times New Roman" w:cs="Times New Roman"/>
          <w:sz w:val="20"/>
          <w:szCs w:val="20"/>
        </w:rPr>
        <w:t xml:space="preserve"> </w:t>
      </w:r>
    </w:p>
    <w:tbl>
      <w:tblPr>
        <w:tblStyle w:val="TableGrid"/>
        <w:tblW w:w="6748" w:type="dxa"/>
        <w:jc w:val="center"/>
        <w:tblLayout w:type="fixed"/>
        <w:tblLook w:val="04A0" w:firstRow="1" w:lastRow="0" w:firstColumn="1" w:lastColumn="0" w:noHBand="0" w:noVBand="1"/>
      </w:tblPr>
      <w:tblGrid>
        <w:gridCol w:w="1300"/>
        <w:gridCol w:w="1123"/>
        <w:gridCol w:w="1487"/>
        <w:gridCol w:w="1371"/>
        <w:gridCol w:w="1467"/>
      </w:tblGrid>
      <w:tr w:rsidR="00C64E32" w14:paraId="1FCB5916" w14:textId="77777777" w:rsidTr="7E65F04D">
        <w:trPr>
          <w:trHeight w:val="234"/>
          <w:jc w:val="center"/>
        </w:trPr>
        <w:tc>
          <w:tcPr>
            <w:tcW w:w="1300" w:type="dxa"/>
            <w:vMerge w:val="restart"/>
            <w:vAlign w:val="center"/>
          </w:tcPr>
          <w:p w14:paraId="60E10D52" w14:textId="77777777" w:rsidR="00C64E32" w:rsidRPr="00C64E32" w:rsidRDefault="00C64E32" w:rsidP="00C64E32">
            <w:pPr>
              <w:jc w:val="center"/>
              <w:rPr>
                <w:rFonts w:ascii="Times New Roman" w:hAnsi="Times New Roman" w:cs="Times New Roman"/>
                <w:b/>
                <w:sz w:val="20"/>
                <w:szCs w:val="20"/>
              </w:rPr>
            </w:pPr>
            <w:r w:rsidRPr="00C64E32">
              <w:rPr>
                <w:rFonts w:ascii="Times New Roman" w:hAnsi="Times New Roman" w:cs="Times New Roman"/>
                <w:b/>
                <w:sz w:val="20"/>
                <w:szCs w:val="20"/>
              </w:rPr>
              <w:t>Term</w:t>
            </w:r>
          </w:p>
        </w:tc>
        <w:tc>
          <w:tcPr>
            <w:tcW w:w="2610" w:type="dxa"/>
            <w:gridSpan w:val="2"/>
            <w:vAlign w:val="center"/>
          </w:tcPr>
          <w:p w14:paraId="34C8DF07" w14:textId="77777777" w:rsidR="00C64E32" w:rsidRPr="00C64E32" w:rsidRDefault="00C64E32" w:rsidP="00C64E32">
            <w:pPr>
              <w:jc w:val="center"/>
              <w:rPr>
                <w:rFonts w:ascii="Times New Roman" w:hAnsi="Times New Roman" w:cs="Times New Roman"/>
                <w:b/>
                <w:sz w:val="20"/>
                <w:szCs w:val="20"/>
              </w:rPr>
            </w:pPr>
            <w:r w:rsidRPr="00C64E32">
              <w:rPr>
                <w:rFonts w:ascii="Times New Roman" w:hAnsi="Times New Roman" w:cs="Times New Roman"/>
                <w:b/>
                <w:sz w:val="20"/>
                <w:szCs w:val="20"/>
              </w:rPr>
              <w:t>Regression Coefficient</w:t>
            </w:r>
          </w:p>
        </w:tc>
        <w:tc>
          <w:tcPr>
            <w:tcW w:w="2838" w:type="dxa"/>
            <w:gridSpan w:val="2"/>
            <w:vAlign w:val="center"/>
          </w:tcPr>
          <w:p w14:paraId="1920F107" w14:textId="77777777" w:rsidR="00C64E32" w:rsidRPr="00C64E32" w:rsidRDefault="00C64E32" w:rsidP="00C64E32">
            <w:pPr>
              <w:jc w:val="center"/>
              <w:rPr>
                <w:rFonts w:ascii="Times New Roman" w:hAnsi="Times New Roman" w:cs="Times New Roman"/>
                <w:b/>
                <w:sz w:val="20"/>
                <w:szCs w:val="20"/>
              </w:rPr>
            </w:pPr>
            <w:r w:rsidRPr="00C64E32">
              <w:rPr>
                <w:rFonts w:ascii="Times New Roman" w:hAnsi="Times New Roman" w:cs="Times New Roman"/>
                <w:b/>
                <w:sz w:val="20"/>
                <w:szCs w:val="20"/>
              </w:rPr>
              <w:t>p-value</w:t>
            </w:r>
          </w:p>
        </w:tc>
      </w:tr>
      <w:tr w:rsidR="00C64E32" w14:paraId="5CE7769A" w14:textId="77777777" w:rsidTr="7E65F04D">
        <w:trPr>
          <w:trHeight w:val="234"/>
          <w:jc w:val="center"/>
        </w:trPr>
        <w:tc>
          <w:tcPr>
            <w:tcW w:w="1300" w:type="dxa"/>
            <w:vMerge/>
            <w:vAlign w:val="center"/>
          </w:tcPr>
          <w:p w14:paraId="572555AA" w14:textId="77777777" w:rsidR="00C64E32" w:rsidRPr="00C64E32" w:rsidRDefault="00C64E32" w:rsidP="00C64E32">
            <w:pPr>
              <w:jc w:val="center"/>
              <w:rPr>
                <w:rFonts w:ascii="Times New Roman" w:hAnsi="Times New Roman" w:cs="Times New Roman"/>
                <w:sz w:val="20"/>
                <w:szCs w:val="20"/>
              </w:rPr>
            </w:pPr>
          </w:p>
        </w:tc>
        <w:tc>
          <w:tcPr>
            <w:tcW w:w="1123" w:type="dxa"/>
            <w:vAlign w:val="center"/>
          </w:tcPr>
          <w:p w14:paraId="4E544F32" w14:textId="77777777" w:rsidR="00C64E32" w:rsidRPr="00EE6498" w:rsidRDefault="00C64E32" w:rsidP="00C64E32">
            <w:pPr>
              <w:jc w:val="center"/>
              <w:rPr>
                <w:rFonts w:ascii="Times New Roman" w:hAnsi="Times New Roman" w:cs="Times New Roman"/>
                <w:b/>
                <w:i/>
                <w:sz w:val="20"/>
                <w:szCs w:val="20"/>
              </w:rPr>
            </w:pPr>
            <w:r w:rsidRPr="00EE6498">
              <w:rPr>
                <w:rFonts w:ascii="Times New Roman" w:hAnsi="Times New Roman" w:cs="Times New Roman"/>
                <w:b/>
                <w:i/>
                <w:sz w:val="20"/>
                <w:szCs w:val="20"/>
              </w:rPr>
              <w:t>Rate [W]</w:t>
            </w:r>
          </w:p>
        </w:tc>
        <w:tc>
          <w:tcPr>
            <w:tcW w:w="1487" w:type="dxa"/>
            <w:vAlign w:val="center"/>
          </w:tcPr>
          <w:p w14:paraId="136F1559" w14:textId="77777777" w:rsidR="00C64E32" w:rsidRPr="00EE6498" w:rsidRDefault="00C64E32" w:rsidP="00C64E32">
            <w:pPr>
              <w:jc w:val="center"/>
              <w:rPr>
                <w:rFonts w:ascii="Times New Roman" w:hAnsi="Times New Roman" w:cs="Times New Roman"/>
                <w:b/>
                <w:i/>
                <w:sz w:val="20"/>
                <w:szCs w:val="20"/>
              </w:rPr>
            </w:pPr>
            <w:r w:rsidRPr="00EE6498">
              <w:rPr>
                <w:rFonts w:ascii="Times New Roman" w:hAnsi="Times New Roman" w:cs="Times New Roman"/>
                <w:b/>
                <w:i/>
                <w:sz w:val="20"/>
                <w:szCs w:val="20"/>
              </w:rPr>
              <w:t>Efficiency [%]</w:t>
            </w:r>
          </w:p>
        </w:tc>
        <w:tc>
          <w:tcPr>
            <w:tcW w:w="1371" w:type="dxa"/>
            <w:vAlign w:val="center"/>
          </w:tcPr>
          <w:p w14:paraId="2792A531" w14:textId="77777777" w:rsidR="00C64E32" w:rsidRPr="00EE6498" w:rsidRDefault="00C64E32" w:rsidP="00C64E32">
            <w:pPr>
              <w:jc w:val="center"/>
              <w:rPr>
                <w:rFonts w:ascii="Times New Roman" w:hAnsi="Times New Roman" w:cs="Times New Roman"/>
                <w:b/>
                <w:i/>
                <w:sz w:val="20"/>
                <w:szCs w:val="20"/>
              </w:rPr>
            </w:pPr>
            <w:r w:rsidRPr="00EE6498">
              <w:rPr>
                <w:rFonts w:ascii="Times New Roman" w:hAnsi="Times New Roman" w:cs="Times New Roman"/>
                <w:b/>
                <w:i/>
                <w:sz w:val="20"/>
                <w:szCs w:val="20"/>
              </w:rPr>
              <w:t>Rate [W]</w:t>
            </w:r>
          </w:p>
        </w:tc>
        <w:tc>
          <w:tcPr>
            <w:tcW w:w="1467" w:type="dxa"/>
            <w:vAlign w:val="center"/>
          </w:tcPr>
          <w:p w14:paraId="3FD80292" w14:textId="77777777" w:rsidR="00C64E32" w:rsidRPr="00EE6498" w:rsidRDefault="00C64E32" w:rsidP="00C64E32">
            <w:pPr>
              <w:jc w:val="center"/>
              <w:rPr>
                <w:rFonts w:ascii="Times New Roman" w:hAnsi="Times New Roman" w:cs="Times New Roman"/>
                <w:b/>
                <w:i/>
                <w:sz w:val="20"/>
                <w:szCs w:val="20"/>
              </w:rPr>
            </w:pPr>
            <w:r w:rsidRPr="00EE6498">
              <w:rPr>
                <w:rFonts w:ascii="Times New Roman" w:hAnsi="Times New Roman" w:cs="Times New Roman"/>
                <w:b/>
                <w:i/>
                <w:sz w:val="20"/>
                <w:szCs w:val="20"/>
              </w:rPr>
              <w:t>Efficiency [%]</w:t>
            </w:r>
          </w:p>
        </w:tc>
      </w:tr>
      <w:tr w:rsidR="00C64E32" w14:paraId="612685C5" w14:textId="77777777" w:rsidTr="7E65F04D">
        <w:trPr>
          <w:trHeight w:val="234"/>
          <w:jc w:val="center"/>
        </w:trPr>
        <w:tc>
          <w:tcPr>
            <w:tcW w:w="1300" w:type="dxa"/>
          </w:tcPr>
          <w:p w14:paraId="36BDCA70" w14:textId="77777777" w:rsidR="00C64E32" w:rsidRPr="00DE2A26" w:rsidRDefault="00C64E32" w:rsidP="00A01D41">
            <w:pPr>
              <w:jc w:val="center"/>
              <w:rPr>
                <w:rFonts w:ascii="Times New Roman" w:hAnsi="Times New Roman" w:cs="Times New Roman"/>
                <w:i/>
                <w:sz w:val="20"/>
                <w:szCs w:val="20"/>
              </w:rPr>
            </w:pPr>
            <w:r w:rsidRPr="00DE2A26">
              <w:rPr>
                <w:rFonts w:ascii="Times New Roman" w:hAnsi="Times New Roman" w:cs="Times New Roman"/>
                <w:i/>
                <w:sz w:val="20"/>
                <w:szCs w:val="20"/>
              </w:rPr>
              <w:t>Intercept</w:t>
            </w:r>
          </w:p>
        </w:tc>
        <w:tc>
          <w:tcPr>
            <w:tcW w:w="1123" w:type="dxa"/>
          </w:tcPr>
          <w:p w14:paraId="2A0BF205" w14:textId="1EC182CD" w:rsidR="00C64E32" w:rsidRDefault="00C64E32" w:rsidP="00A01D41">
            <w:pPr>
              <w:jc w:val="center"/>
              <w:rPr>
                <w:rFonts w:ascii="Times New Roman" w:hAnsi="Times New Roman" w:cs="Times New Roman"/>
                <w:sz w:val="20"/>
                <w:szCs w:val="20"/>
              </w:rPr>
            </w:pPr>
            <w:r w:rsidRPr="7E65F04D">
              <w:rPr>
                <w:rFonts w:ascii="Times New Roman" w:hAnsi="Times New Roman" w:cs="Times New Roman"/>
                <w:sz w:val="20"/>
                <w:szCs w:val="20"/>
              </w:rPr>
              <w:t>450</w:t>
            </w:r>
          </w:p>
        </w:tc>
        <w:tc>
          <w:tcPr>
            <w:tcW w:w="1487" w:type="dxa"/>
          </w:tcPr>
          <w:p w14:paraId="275080A9"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14.0</w:t>
            </w:r>
          </w:p>
        </w:tc>
        <w:tc>
          <w:tcPr>
            <w:tcW w:w="1371" w:type="dxa"/>
          </w:tcPr>
          <w:p w14:paraId="56649AE0" w14:textId="77777777" w:rsidR="00C64E32" w:rsidRPr="002019AF" w:rsidRDefault="00C64E32" w:rsidP="00A01D41">
            <w:pPr>
              <w:jc w:val="center"/>
              <w:rPr>
                <w:rFonts w:ascii="Times New Roman" w:hAnsi="Times New Roman" w:cs="Times New Roman"/>
                <w:sz w:val="20"/>
                <w:szCs w:val="20"/>
                <w:vertAlign w:val="superscript"/>
              </w:rPr>
            </w:pPr>
            <w:r>
              <w:rPr>
                <w:rFonts w:ascii="Times New Roman" w:hAnsi="Times New Roman" w:cs="Times New Roman"/>
                <w:sz w:val="20"/>
                <w:szCs w:val="20"/>
              </w:rPr>
              <w:t>1</w:t>
            </w:r>
            <w:r w:rsidRPr="002019AF">
              <w:rPr>
                <w:rFonts w:ascii="Times New Roman" w:hAnsi="Times New Roman" w:cs="Times New Roman"/>
                <w:sz w:val="20"/>
                <w:szCs w:val="20"/>
              </w:rPr>
              <w:t xml:space="preserve"> x 10</w:t>
            </w:r>
            <w:r>
              <w:rPr>
                <w:rFonts w:ascii="Times New Roman" w:hAnsi="Times New Roman" w:cs="Times New Roman"/>
                <w:sz w:val="20"/>
                <w:szCs w:val="20"/>
                <w:vertAlign w:val="superscript"/>
              </w:rPr>
              <w:t>-13</w:t>
            </w:r>
          </w:p>
        </w:tc>
        <w:tc>
          <w:tcPr>
            <w:tcW w:w="1467" w:type="dxa"/>
          </w:tcPr>
          <w:p w14:paraId="6C966827" w14:textId="77777777" w:rsidR="00C64E32" w:rsidRPr="008E6057" w:rsidRDefault="00C64E32" w:rsidP="00A01D41">
            <w:pPr>
              <w:jc w:val="center"/>
              <w:rPr>
                <w:rFonts w:ascii="Times New Roman" w:hAnsi="Times New Roman" w:cs="Times New Roman"/>
                <w:sz w:val="20"/>
                <w:szCs w:val="20"/>
                <w:vertAlign w:val="superscript"/>
              </w:rPr>
            </w:pPr>
            <w:r w:rsidRPr="008E6057">
              <w:rPr>
                <w:rFonts w:ascii="Times New Roman" w:hAnsi="Times New Roman" w:cs="Times New Roman"/>
                <w:sz w:val="20"/>
                <w:szCs w:val="20"/>
              </w:rPr>
              <w:t>6.9 x 10</w:t>
            </w:r>
            <w:r w:rsidRPr="008E6057">
              <w:rPr>
                <w:rFonts w:ascii="Times New Roman" w:hAnsi="Times New Roman" w:cs="Times New Roman"/>
                <w:sz w:val="20"/>
                <w:szCs w:val="20"/>
                <w:vertAlign w:val="superscript"/>
              </w:rPr>
              <w:t>-11</w:t>
            </w:r>
          </w:p>
        </w:tc>
      </w:tr>
      <w:tr w:rsidR="00C64E32" w14:paraId="627A6AC4" w14:textId="77777777" w:rsidTr="7E65F04D">
        <w:trPr>
          <w:trHeight w:val="234"/>
          <w:jc w:val="center"/>
        </w:trPr>
        <w:tc>
          <w:tcPr>
            <w:tcW w:w="1300" w:type="dxa"/>
          </w:tcPr>
          <w:p w14:paraId="1DE6BC19" w14:textId="77777777" w:rsidR="00C64E32" w:rsidRDefault="00000000" w:rsidP="00A01D41">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m:t>
                    </m:r>
                  </m:sub>
                </m:sSub>
              </m:oMath>
            </m:oMathPara>
          </w:p>
        </w:tc>
        <w:tc>
          <w:tcPr>
            <w:tcW w:w="1123" w:type="dxa"/>
          </w:tcPr>
          <w:p w14:paraId="37CAC347"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18.4</w:t>
            </w:r>
          </w:p>
        </w:tc>
        <w:tc>
          <w:tcPr>
            <w:tcW w:w="1487" w:type="dxa"/>
          </w:tcPr>
          <w:p w14:paraId="78B25D78"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-2.44</w:t>
            </w:r>
          </w:p>
        </w:tc>
        <w:tc>
          <w:tcPr>
            <w:tcW w:w="1371" w:type="dxa"/>
          </w:tcPr>
          <w:p w14:paraId="6DB8CD43" w14:textId="77777777" w:rsidR="00C64E32" w:rsidRPr="002019AF" w:rsidRDefault="00C64E32" w:rsidP="00A01D41">
            <w:pPr>
              <w:jc w:val="center"/>
              <w:rPr>
                <w:rFonts w:ascii="Times New Roman" w:hAnsi="Times New Roman" w:cs="Times New Roman"/>
                <w:sz w:val="20"/>
                <w:szCs w:val="20"/>
              </w:rPr>
            </w:pPr>
            <w:r w:rsidRPr="002019AF">
              <w:rPr>
                <w:rFonts w:ascii="Times New Roman" w:hAnsi="Times New Roman" w:cs="Times New Roman"/>
                <w:sz w:val="20"/>
                <w:szCs w:val="20"/>
              </w:rPr>
              <w:t>0.008</w:t>
            </w:r>
          </w:p>
        </w:tc>
        <w:tc>
          <w:tcPr>
            <w:tcW w:w="1467" w:type="dxa"/>
          </w:tcPr>
          <w:p w14:paraId="65A7692A" w14:textId="77777777" w:rsidR="00C64E32" w:rsidRPr="008E6057" w:rsidRDefault="00C64E32" w:rsidP="00A01D41">
            <w:pPr>
              <w:jc w:val="center"/>
              <w:rPr>
                <w:rFonts w:ascii="Times New Roman" w:hAnsi="Times New Roman" w:cs="Times New Roman"/>
                <w:sz w:val="20"/>
                <w:szCs w:val="20"/>
                <w:vertAlign w:val="superscript"/>
              </w:rPr>
            </w:pPr>
            <w:r w:rsidRPr="008E6057">
              <w:rPr>
                <w:rFonts w:ascii="Times New Roman" w:hAnsi="Times New Roman" w:cs="Times New Roman"/>
                <w:sz w:val="20"/>
                <w:szCs w:val="20"/>
              </w:rPr>
              <w:t>2.1 x 10</w:t>
            </w:r>
            <w:r w:rsidRPr="008E6057">
              <w:rPr>
                <w:rFonts w:ascii="Times New Roman" w:hAnsi="Times New Roman" w:cs="Times New Roman"/>
                <w:sz w:val="20"/>
                <w:szCs w:val="20"/>
                <w:vertAlign w:val="superscript"/>
              </w:rPr>
              <w:t>-5</w:t>
            </w:r>
          </w:p>
        </w:tc>
      </w:tr>
      <w:tr w:rsidR="00C64E32" w14:paraId="304CD808" w14:textId="77777777" w:rsidTr="7E65F04D">
        <w:trPr>
          <w:trHeight w:val="234"/>
          <w:jc w:val="center"/>
        </w:trPr>
        <w:tc>
          <w:tcPr>
            <w:tcW w:w="1300" w:type="dxa"/>
          </w:tcPr>
          <w:p w14:paraId="0D5EBA5F" w14:textId="77777777" w:rsidR="00C64E32" w:rsidRDefault="00000000" w:rsidP="00A01D41">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v</m:t>
                    </m:r>
                  </m:sub>
                </m:sSub>
              </m:oMath>
            </m:oMathPara>
          </w:p>
        </w:tc>
        <w:tc>
          <w:tcPr>
            <w:tcW w:w="1123" w:type="dxa"/>
          </w:tcPr>
          <w:p w14:paraId="062087D6"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86.6</w:t>
            </w:r>
          </w:p>
        </w:tc>
        <w:tc>
          <w:tcPr>
            <w:tcW w:w="1487" w:type="dxa"/>
          </w:tcPr>
          <w:p w14:paraId="2907CE7F"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2.52</w:t>
            </w:r>
          </w:p>
        </w:tc>
        <w:tc>
          <w:tcPr>
            <w:tcW w:w="1371" w:type="dxa"/>
          </w:tcPr>
          <w:p w14:paraId="2B89A8FE" w14:textId="77777777" w:rsidR="00C64E32" w:rsidRPr="002019AF" w:rsidRDefault="00C64E32" w:rsidP="00A01D41">
            <w:pPr>
              <w:jc w:val="center"/>
              <w:rPr>
                <w:rFonts w:ascii="Times New Roman" w:hAnsi="Times New Roman" w:cs="Times New Roman"/>
                <w:sz w:val="20"/>
                <w:szCs w:val="20"/>
                <w:vertAlign w:val="superscript"/>
              </w:rPr>
            </w:pPr>
            <w:r w:rsidRPr="002019AF">
              <w:rPr>
                <w:rFonts w:ascii="Times New Roman" w:hAnsi="Times New Roman" w:cs="Times New Roman"/>
                <w:sz w:val="20"/>
                <w:szCs w:val="20"/>
              </w:rPr>
              <w:t>2.6 x 10</w:t>
            </w:r>
            <w:r w:rsidRPr="002019AF">
              <w:rPr>
                <w:rFonts w:ascii="Times New Roman" w:hAnsi="Times New Roman" w:cs="Times New Roman"/>
                <w:sz w:val="20"/>
                <w:szCs w:val="20"/>
                <w:vertAlign w:val="superscript"/>
              </w:rPr>
              <w:t>-8</w:t>
            </w:r>
          </w:p>
        </w:tc>
        <w:tc>
          <w:tcPr>
            <w:tcW w:w="1467" w:type="dxa"/>
          </w:tcPr>
          <w:p w14:paraId="5B24DD5B" w14:textId="77777777" w:rsidR="00C64E32" w:rsidRPr="008E6057" w:rsidRDefault="00C64E32" w:rsidP="00A01D41">
            <w:pPr>
              <w:jc w:val="center"/>
              <w:rPr>
                <w:rFonts w:ascii="Times New Roman" w:hAnsi="Times New Roman" w:cs="Times New Roman"/>
                <w:sz w:val="20"/>
                <w:szCs w:val="20"/>
                <w:vertAlign w:val="superscript"/>
              </w:rPr>
            </w:pPr>
            <w:r w:rsidRPr="008E6057">
              <w:rPr>
                <w:rFonts w:ascii="Times New Roman" w:hAnsi="Times New Roman" w:cs="Times New Roman"/>
                <w:sz w:val="20"/>
                <w:szCs w:val="20"/>
              </w:rPr>
              <w:t>1.6 x 10</w:t>
            </w:r>
            <w:r w:rsidRPr="008E6057">
              <w:rPr>
                <w:rFonts w:ascii="Times New Roman" w:hAnsi="Times New Roman" w:cs="Times New Roman"/>
                <w:sz w:val="20"/>
                <w:szCs w:val="20"/>
                <w:vertAlign w:val="superscript"/>
              </w:rPr>
              <w:t>-5</w:t>
            </w:r>
          </w:p>
        </w:tc>
      </w:tr>
      <w:tr w:rsidR="00C64E32" w14:paraId="3638E116" w14:textId="77777777" w:rsidTr="7E65F04D">
        <w:trPr>
          <w:trHeight w:val="234"/>
          <w:jc w:val="center"/>
        </w:trPr>
        <w:tc>
          <w:tcPr>
            <w:tcW w:w="1300" w:type="dxa"/>
          </w:tcPr>
          <w:p w14:paraId="0F087AEF" w14:textId="77777777" w:rsidR="00C64E32" w:rsidRDefault="00000000" w:rsidP="00A01D41">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m:oMathPara>
          </w:p>
        </w:tc>
        <w:tc>
          <w:tcPr>
            <w:tcW w:w="1123" w:type="dxa"/>
          </w:tcPr>
          <w:p w14:paraId="5360D600" w14:textId="2D2AFDC6" w:rsidR="00C64E32" w:rsidRDefault="00C64E32" w:rsidP="00A01D41">
            <w:pPr>
              <w:jc w:val="center"/>
              <w:rPr>
                <w:rFonts w:ascii="Times New Roman" w:hAnsi="Times New Roman" w:cs="Times New Roman"/>
                <w:sz w:val="20"/>
                <w:szCs w:val="20"/>
              </w:rPr>
            </w:pPr>
            <w:r w:rsidRPr="7E65F04D">
              <w:rPr>
                <w:rFonts w:ascii="Times New Roman" w:hAnsi="Times New Roman" w:cs="Times New Roman"/>
                <w:sz w:val="20"/>
                <w:szCs w:val="20"/>
              </w:rPr>
              <w:t>144</w:t>
            </w:r>
          </w:p>
        </w:tc>
        <w:tc>
          <w:tcPr>
            <w:tcW w:w="1487" w:type="dxa"/>
          </w:tcPr>
          <w:p w14:paraId="44FE9A29"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2.53</w:t>
            </w:r>
          </w:p>
        </w:tc>
        <w:tc>
          <w:tcPr>
            <w:tcW w:w="1371" w:type="dxa"/>
          </w:tcPr>
          <w:p w14:paraId="766D00C4" w14:textId="77777777" w:rsidR="00C64E32" w:rsidRPr="002019AF" w:rsidRDefault="00C64E32" w:rsidP="00A01D41">
            <w:pPr>
              <w:jc w:val="center"/>
              <w:rPr>
                <w:rFonts w:ascii="Times New Roman" w:hAnsi="Times New Roman" w:cs="Times New Roman"/>
                <w:sz w:val="20"/>
                <w:szCs w:val="20"/>
                <w:vertAlign w:val="superscript"/>
              </w:rPr>
            </w:pPr>
            <w:r w:rsidRPr="002019AF">
              <w:rPr>
                <w:rFonts w:ascii="Times New Roman" w:hAnsi="Times New Roman" w:cs="Times New Roman"/>
                <w:sz w:val="20"/>
                <w:szCs w:val="20"/>
              </w:rPr>
              <w:t>1.8 x 10</w:t>
            </w:r>
            <w:r w:rsidRPr="002019AF">
              <w:rPr>
                <w:rFonts w:ascii="Times New Roman" w:hAnsi="Times New Roman" w:cs="Times New Roman"/>
                <w:sz w:val="20"/>
                <w:szCs w:val="20"/>
                <w:vertAlign w:val="superscript"/>
              </w:rPr>
              <w:t>-10</w:t>
            </w:r>
          </w:p>
        </w:tc>
        <w:tc>
          <w:tcPr>
            <w:tcW w:w="1467" w:type="dxa"/>
          </w:tcPr>
          <w:p w14:paraId="4EC3524B" w14:textId="77777777" w:rsidR="00C64E32" w:rsidRPr="008E6057" w:rsidRDefault="00C64E32" w:rsidP="00A01D41">
            <w:pPr>
              <w:jc w:val="center"/>
              <w:rPr>
                <w:rFonts w:ascii="Times New Roman" w:hAnsi="Times New Roman" w:cs="Times New Roman"/>
                <w:sz w:val="20"/>
                <w:szCs w:val="20"/>
                <w:vertAlign w:val="superscript"/>
              </w:rPr>
            </w:pPr>
            <w:r w:rsidRPr="008E6057">
              <w:rPr>
                <w:rFonts w:ascii="Times New Roman" w:hAnsi="Times New Roman" w:cs="Times New Roman"/>
                <w:sz w:val="20"/>
                <w:szCs w:val="20"/>
              </w:rPr>
              <w:t>1.6 x 10</w:t>
            </w:r>
            <w:r w:rsidRPr="008E6057">
              <w:rPr>
                <w:rFonts w:ascii="Times New Roman" w:hAnsi="Times New Roman" w:cs="Times New Roman"/>
                <w:sz w:val="20"/>
                <w:szCs w:val="20"/>
                <w:vertAlign w:val="superscript"/>
              </w:rPr>
              <w:t>-5</w:t>
            </w:r>
          </w:p>
        </w:tc>
      </w:tr>
      <w:tr w:rsidR="00C64E32" w14:paraId="26B0E365" w14:textId="77777777" w:rsidTr="7E65F04D">
        <w:trPr>
          <w:trHeight w:val="234"/>
          <w:jc w:val="center"/>
        </w:trPr>
        <w:tc>
          <w:tcPr>
            <w:tcW w:w="1300" w:type="dxa"/>
          </w:tcPr>
          <w:p w14:paraId="3F1FDAAA" w14:textId="77777777" w:rsidR="00C64E32" w:rsidRPr="00C12E06" w:rsidRDefault="00000000" w:rsidP="00A01D41">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P</m:t>
                    </m:r>
                  </m:e>
                  <m:sub>
                    <m:r>
                      <w:rPr>
                        <w:rFonts w:ascii="Cambria Math" w:hAnsi="Cambria Math" w:cs="Times New Roman"/>
                        <w:sz w:val="20"/>
                        <w:szCs w:val="20"/>
                      </w:rPr>
                      <m:t>v</m:t>
                    </m:r>
                  </m:sub>
                  <m:sup>
                    <m:r>
                      <w:rPr>
                        <w:rFonts w:ascii="Cambria Math" w:hAnsi="Cambria Math" w:cs="Times New Roman"/>
                        <w:sz w:val="20"/>
                        <w:szCs w:val="20"/>
                      </w:rPr>
                      <m:t>2</m:t>
                    </m:r>
                  </m:sup>
                </m:sSubSup>
              </m:oMath>
            </m:oMathPara>
          </w:p>
        </w:tc>
        <w:tc>
          <w:tcPr>
            <w:tcW w:w="1123" w:type="dxa"/>
          </w:tcPr>
          <w:p w14:paraId="44148526"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-10.2</w:t>
            </w:r>
          </w:p>
        </w:tc>
        <w:tc>
          <w:tcPr>
            <w:tcW w:w="1487" w:type="dxa"/>
          </w:tcPr>
          <w:p w14:paraId="6244D107"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1.16</w:t>
            </w:r>
          </w:p>
        </w:tc>
        <w:tc>
          <w:tcPr>
            <w:tcW w:w="1371" w:type="dxa"/>
          </w:tcPr>
          <w:p w14:paraId="0513EBAA" w14:textId="77777777" w:rsidR="00C64E32" w:rsidRPr="00A666ED" w:rsidRDefault="00C64E32" w:rsidP="00A01D41">
            <w:pPr>
              <w:jc w:val="center"/>
              <w:rPr>
                <w:rFonts w:ascii="Times New Roman" w:hAnsi="Times New Roman" w:cs="Times New Roman"/>
                <w:sz w:val="20"/>
                <w:szCs w:val="20"/>
              </w:rPr>
            </w:pPr>
            <w:r w:rsidRPr="006862A9">
              <w:rPr>
                <w:rFonts w:ascii="Times New Roman" w:hAnsi="Times New Roman" w:cs="Times New Roman"/>
                <w:sz w:val="20"/>
                <w:szCs w:val="20"/>
              </w:rPr>
              <w:t>0.09</w:t>
            </w:r>
          </w:p>
        </w:tc>
        <w:tc>
          <w:tcPr>
            <w:tcW w:w="1467" w:type="dxa"/>
          </w:tcPr>
          <w:p w14:paraId="68447E5F" w14:textId="77777777" w:rsidR="00C64E32" w:rsidRPr="00CD09B8" w:rsidRDefault="00C64E32" w:rsidP="00A01D41">
            <w:pPr>
              <w:jc w:val="center"/>
              <w:rPr>
                <w:rFonts w:ascii="Times New Roman" w:hAnsi="Times New Roman" w:cs="Times New Roman"/>
                <w:sz w:val="20"/>
                <w:szCs w:val="20"/>
              </w:rPr>
            </w:pPr>
            <w:r w:rsidRPr="003416EA">
              <w:rPr>
                <w:rFonts w:ascii="Times New Roman" w:hAnsi="Times New Roman" w:cs="Times New Roman"/>
                <w:sz w:val="20"/>
                <w:szCs w:val="20"/>
              </w:rPr>
              <w:t>0.004</w:t>
            </w:r>
          </w:p>
        </w:tc>
      </w:tr>
      <w:tr w:rsidR="00C64E32" w14:paraId="7C14F5CB" w14:textId="77777777" w:rsidTr="7E65F04D">
        <w:trPr>
          <w:trHeight w:val="234"/>
          <w:jc w:val="center"/>
        </w:trPr>
        <w:tc>
          <w:tcPr>
            <w:tcW w:w="1300" w:type="dxa"/>
          </w:tcPr>
          <w:p w14:paraId="6B106E35" w14:textId="77777777" w:rsidR="00C64E32" w:rsidRPr="00C12E06" w:rsidRDefault="00000000" w:rsidP="00A01D41">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F</m:t>
                    </m:r>
                  </m:e>
                  <m:sub>
                    <m:r>
                      <w:rPr>
                        <w:rFonts w:ascii="Cambria Math" w:hAnsi="Cambria Math" w:cs="Times New Roman"/>
                        <w:sz w:val="20"/>
                        <w:szCs w:val="20"/>
                      </w:rPr>
                      <m:t>v</m:t>
                    </m:r>
                  </m:sub>
                  <m:sup>
                    <m:r>
                      <w:rPr>
                        <w:rFonts w:ascii="Cambria Math" w:hAnsi="Cambria Math" w:cs="Times New Roman"/>
                        <w:sz w:val="20"/>
                        <w:szCs w:val="20"/>
                      </w:rPr>
                      <m:t>2</m:t>
                    </m:r>
                  </m:sup>
                </m:sSubSup>
              </m:oMath>
            </m:oMathPara>
          </w:p>
        </w:tc>
        <w:tc>
          <w:tcPr>
            <w:tcW w:w="1123" w:type="dxa"/>
          </w:tcPr>
          <w:p w14:paraId="7060E342"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-10.7</w:t>
            </w:r>
          </w:p>
        </w:tc>
        <w:tc>
          <w:tcPr>
            <w:tcW w:w="1487" w:type="dxa"/>
          </w:tcPr>
          <w:p w14:paraId="4FFB4C7E"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-0.60</w:t>
            </w:r>
          </w:p>
        </w:tc>
        <w:tc>
          <w:tcPr>
            <w:tcW w:w="1371" w:type="dxa"/>
          </w:tcPr>
          <w:p w14:paraId="76B25ECD" w14:textId="77777777" w:rsidR="00C64E32" w:rsidRPr="00A666ED" w:rsidRDefault="00C64E32" w:rsidP="00A01D41">
            <w:pPr>
              <w:jc w:val="center"/>
              <w:rPr>
                <w:rFonts w:ascii="Times New Roman" w:hAnsi="Times New Roman" w:cs="Times New Roman"/>
                <w:sz w:val="20"/>
                <w:szCs w:val="20"/>
              </w:rPr>
            </w:pPr>
            <w:r w:rsidRPr="006862A9">
              <w:rPr>
                <w:rFonts w:ascii="Times New Roman" w:hAnsi="Times New Roman" w:cs="Times New Roman"/>
                <w:sz w:val="20"/>
                <w:szCs w:val="20"/>
              </w:rPr>
              <w:t>0.08</w:t>
            </w:r>
          </w:p>
        </w:tc>
        <w:tc>
          <w:tcPr>
            <w:tcW w:w="1467" w:type="dxa"/>
          </w:tcPr>
          <w:p w14:paraId="33EBE74B" w14:textId="77777777" w:rsidR="00C64E32" w:rsidRPr="00CD09B8" w:rsidRDefault="00C64E32" w:rsidP="00A01D41">
            <w:pPr>
              <w:jc w:val="center"/>
              <w:rPr>
                <w:rFonts w:ascii="Times New Roman" w:hAnsi="Times New Roman" w:cs="Times New Roman"/>
                <w:sz w:val="20"/>
                <w:szCs w:val="20"/>
              </w:rPr>
            </w:pPr>
            <w:r w:rsidRPr="003416EA">
              <w:rPr>
                <w:rFonts w:ascii="Times New Roman" w:hAnsi="Times New Roman" w:cs="Times New Roman"/>
                <w:sz w:val="20"/>
                <w:szCs w:val="20"/>
              </w:rPr>
              <w:t>0.09</w:t>
            </w:r>
          </w:p>
        </w:tc>
      </w:tr>
      <w:tr w:rsidR="00C64E32" w14:paraId="2CF6B1CD" w14:textId="77777777" w:rsidTr="7E65F04D">
        <w:trPr>
          <w:trHeight w:val="234"/>
          <w:jc w:val="center"/>
        </w:trPr>
        <w:tc>
          <w:tcPr>
            <w:tcW w:w="1300" w:type="dxa"/>
          </w:tcPr>
          <w:p w14:paraId="4B266CE0" w14:textId="77777777" w:rsidR="00C64E32" w:rsidRPr="00C12E06" w:rsidRDefault="00000000" w:rsidP="00A01D41">
            <w:pPr>
              <w:rPr>
                <w:rFonts w:ascii="Times New Roman" w:hAnsi="Times New Roman" w:cs="Times New Roman"/>
                <w:sz w:val="20"/>
                <w:szCs w:val="20"/>
                <w:vertAlign w:val="superscript"/>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T</m:t>
                    </m:r>
                  </m:e>
                  <m:sub>
                    <m:r>
                      <w:rPr>
                        <w:rFonts w:ascii="Cambria Math" w:hAnsi="Cambria Math" w:cs="Times New Roman"/>
                        <w:sz w:val="20"/>
                        <w:szCs w:val="20"/>
                      </w:rPr>
                      <m:t>i</m:t>
                    </m:r>
                  </m:sub>
                  <m:sup>
                    <m:r>
                      <w:rPr>
                        <w:rFonts w:ascii="Cambria Math" w:hAnsi="Cambria Math" w:cs="Times New Roman"/>
                        <w:sz w:val="20"/>
                        <w:szCs w:val="20"/>
                      </w:rPr>
                      <m:t>2</m:t>
                    </m:r>
                  </m:sup>
                </m:sSubSup>
              </m:oMath>
            </m:oMathPara>
          </w:p>
        </w:tc>
        <w:tc>
          <w:tcPr>
            <w:tcW w:w="1123" w:type="dxa"/>
          </w:tcPr>
          <w:p w14:paraId="1C2B983B"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12.5</w:t>
            </w:r>
          </w:p>
        </w:tc>
        <w:tc>
          <w:tcPr>
            <w:tcW w:w="1487" w:type="dxa"/>
          </w:tcPr>
          <w:p w14:paraId="4F7BD484"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-0.57</w:t>
            </w:r>
          </w:p>
        </w:tc>
        <w:tc>
          <w:tcPr>
            <w:tcW w:w="1371" w:type="dxa"/>
          </w:tcPr>
          <w:p w14:paraId="5C94B7EC" w14:textId="77777777" w:rsidR="00C64E32" w:rsidRPr="00A666ED" w:rsidRDefault="00C64E32" w:rsidP="00A01D41">
            <w:pPr>
              <w:jc w:val="center"/>
              <w:rPr>
                <w:rFonts w:ascii="Times New Roman" w:hAnsi="Times New Roman" w:cs="Times New Roman"/>
                <w:sz w:val="20"/>
                <w:szCs w:val="20"/>
              </w:rPr>
            </w:pPr>
            <w:r w:rsidRPr="006862A9">
              <w:rPr>
                <w:rFonts w:ascii="Times New Roman" w:hAnsi="Times New Roman" w:cs="Times New Roman"/>
                <w:sz w:val="20"/>
                <w:szCs w:val="20"/>
              </w:rPr>
              <w:t>0.045</w:t>
            </w:r>
          </w:p>
        </w:tc>
        <w:tc>
          <w:tcPr>
            <w:tcW w:w="1467" w:type="dxa"/>
          </w:tcPr>
          <w:p w14:paraId="5060CF1F" w14:textId="77777777" w:rsidR="00C64E32" w:rsidRPr="00CD09B8" w:rsidRDefault="00C64E32" w:rsidP="00A01D41">
            <w:pPr>
              <w:jc w:val="center"/>
              <w:rPr>
                <w:rFonts w:ascii="Times New Roman" w:hAnsi="Times New Roman" w:cs="Times New Roman"/>
                <w:sz w:val="20"/>
                <w:szCs w:val="20"/>
              </w:rPr>
            </w:pPr>
            <w:r w:rsidRPr="003416EA">
              <w:rPr>
                <w:rFonts w:ascii="Times New Roman" w:hAnsi="Times New Roman" w:cs="Times New Roman"/>
                <w:sz w:val="20"/>
                <w:szCs w:val="20"/>
              </w:rPr>
              <w:t>0.10</w:t>
            </w:r>
          </w:p>
        </w:tc>
      </w:tr>
      <w:tr w:rsidR="00C64E32" w14:paraId="53CE8C2A" w14:textId="77777777" w:rsidTr="7E65F04D">
        <w:trPr>
          <w:trHeight w:val="234"/>
          <w:jc w:val="center"/>
        </w:trPr>
        <w:tc>
          <w:tcPr>
            <w:tcW w:w="1300" w:type="dxa"/>
          </w:tcPr>
          <w:p w14:paraId="0F0FE1A3" w14:textId="77777777" w:rsidR="00C64E32" w:rsidRDefault="00000000" w:rsidP="00A01D41">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v</m:t>
                    </m:r>
                  </m:sub>
                </m:sSub>
              </m:oMath>
            </m:oMathPara>
          </w:p>
        </w:tc>
        <w:tc>
          <w:tcPr>
            <w:tcW w:w="1123" w:type="dxa"/>
          </w:tcPr>
          <w:p w14:paraId="6F4FEDB9"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1.5</w:t>
            </w:r>
          </w:p>
        </w:tc>
        <w:tc>
          <w:tcPr>
            <w:tcW w:w="1487" w:type="dxa"/>
          </w:tcPr>
          <w:p w14:paraId="685FC54B"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-0.79</w:t>
            </w:r>
          </w:p>
        </w:tc>
        <w:tc>
          <w:tcPr>
            <w:tcW w:w="1371" w:type="dxa"/>
          </w:tcPr>
          <w:p w14:paraId="3D20CE73" w14:textId="77777777" w:rsidR="00C64E32" w:rsidRPr="00A666ED" w:rsidRDefault="00C64E32" w:rsidP="00A01D41">
            <w:pPr>
              <w:jc w:val="center"/>
              <w:rPr>
                <w:rFonts w:ascii="Times New Roman" w:hAnsi="Times New Roman" w:cs="Times New Roman"/>
                <w:sz w:val="20"/>
                <w:szCs w:val="20"/>
              </w:rPr>
            </w:pPr>
            <w:r w:rsidRPr="006862A9">
              <w:rPr>
                <w:rFonts w:ascii="Times New Roman" w:hAnsi="Times New Roman" w:cs="Times New Roman"/>
                <w:sz w:val="20"/>
                <w:szCs w:val="20"/>
              </w:rPr>
              <w:t>0.85</w:t>
            </w:r>
          </w:p>
        </w:tc>
        <w:tc>
          <w:tcPr>
            <w:tcW w:w="1467" w:type="dxa"/>
          </w:tcPr>
          <w:p w14:paraId="2E9CE373" w14:textId="77777777" w:rsidR="00C64E32" w:rsidRPr="00CD09B8" w:rsidRDefault="00C64E32" w:rsidP="00A01D41">
            <w:pPr>
              <w:jc w:val="center"/>
              <w:rPr>
                <w:rFonts w:ascii="Times New Roman" w:hAnsi="Times New Roman" w:cs="Times New Roman"/>
                <w:sz w:val="20"/>
                <w:szCs w:val="20"/>
              </w:rPr>
            </w:pPr>
            <w:r w:rsidRPr="003416EA">
              <w:rPr>
                <w:rFonts w:ascii="Times New Roman" w:hAnsi="Times New Roman" w:cs="Times New Roman"/>
                <w:sz w:val="20"/>
                <w:szCs w:val="20"/>
              </w:rPr>
              <w:t>0.09</w:t>
            </w:r>
          </w:p>
        </w:tc>
      </w:tr>
      <w:tr w:rsidR="00C64E32" w14:paraId="40D8A2C0" w14:textId="77777777" w:rsidTr="7E65F04D">
        <w:trPr>
          <w:trHeight w:val="234"/>
          <w:jc w:val="center"/>
        </w:trPr>
        <w:tc>
          <w:tcPr>
            <w:tcW w:w="1300" w:type="dxa"/>
          </w:tcPr>
          <w:p w14:paraId="35E41BD9" w14:textId="77777777" w:rsidR="00C64E32" w:rsidRDefault="00000000" w:rsidP="00A01D41">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v</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m:oMathPara>
          </w:p>
        </w:tc>
        <w:tc>
          <w:tcPr>
            <w:tcW w:w="1123" w:type="dxa"/>
          </w:tcPr>
          <w:p w14:paraId="0B0D1F97"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-3.1</w:t>
            </w:r>
          </w:p>
        </w:tc>
        <w:tc>
          <w:tcPr>
            <w:tcW w:w="1487" w:type="dxa"/>
          </w:tcPr>
          <w:p w14:paraId="11818979"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0.22</w:t>
            </w:r>
          </w:p>
        </w:tc>
        <w:tc>
          <w:tcPr>
            <w:tcW w:w="1371" w:type="dxa"/>
          </w:tcPr>
          <w:p w14:paraId="3183A17A" w14:textId="77777777" w:rsidR="00C64E32" w:rsidRPr="00A666ED" w:rsidRDefault="00C64E32" w:rsidP="00A01D41">
            <w:pPr>
              <w:jc w:val="center"/>
              <w:rPr>
                <w:rFonts w:ascii="Times New Roman" w:hAnsi="Times New Roman" w:cs="Times New Roman"/>
                <w:sz w:val="20"/>
                <w:szCs w:val="20"/>
              </w:rPr>
            </w:pPr>
            <w:r w:rsidRPr="006862A9">
              <w:rPr>
                <w:rFonts w:ascii="Times New Roman" w:hAnsi="Times New Roman" w:cs="Times New Roman"/>
                <w:sz w:val="20"/>
                <w:szCs w:val="20"/>
              </w:rPr>
              <w:t>0.68</w:t>
            </w:r>
          </w:p>
        </w:tc>
        <w:tc>
          <w:tcPr>
            <w:tcW w:w="1467" w:type="dxa"/>
          </w:tcPr>
          <w:p w14:paraId="21D699D7" w14:textId="77777777" w:rsidR="00C64E32" w:rsidRPr="00CD09B8" w:rsidRDefault="00C64E32" w:rsidP="00A01D41">
            <w:pPr>
              <w:jc w:val="center"/>
              <w:rPr>
                <w:rFonts w:ascii="Times New Roman" w:hAnsi="Times New Roman" w:cs="Times New Roman"/>
                <w:sz w:val="20"/>
                <w:szCs w:val="20"/>
              </w:rPr>
            </w:pPr>
            <w:r w:rsidRPr="003416EA">
              <w:rPr>
                <w:rFonts w:ascii="Times New Roman" w:hAnsi="Times New Roman" w:cs="Times New Roman"/>
                <w:sz w:val="20"/>
                <w:szCs w:val="20"/>
              </w:rPr>
              <w:t>0.62</w:t>
            </w:r>
          </w:p>
        </w:tc>
      </w:tr>
      <w:tr w:rsidR="00C64E32" w14:paraId="2FCFED3B" w14:textId="77777777" w:rsidTr="7E65F04D">
        <w:trPr>
          <w:trHeight w:val="234"/>
          <w:jc w:val="center"/>
        </w:trPr>
        <w:tc>
          <w:tcPr>
            <w:tcW w:w="1300" w:type="dxa"/>
          </w:tcPr>
          <w:p w14:paraId="51E86AD4" w14:textId="77777777" w:rsidR="00C64E32" w:rsidRDefault="00000000" w:rsidP="00A01D41">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v</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m:oMathPara>
          </w:p>
        </w:tc>
        <w:tc>
          <w:tcPr>
            <w:tcW w:w="1123" w:type="dxa"/>
          </w:tcPr>
          <w:p w14:paraId="5C572101"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34.1</w:t>
            </w:r>
          </w:p>
        </w:tc>
        <w:tc>
          <w:tcPr>
            <w:tcW w:w="1487" w:type="dxa"/>
          </w:tcPr>
          <w:p w14:paraId="159A02FA" w14:textId="77777777" w:rsidR="00C64E32" w:rsidRDefault="00C64E32" w:rsidP="00A01D41">
            <w:pPr>
              <w:jc w:val="center"/>
              <w:rPr>
                <w:rFonts w:ascii="Times New Roman" w:hAnsi="Times New Roman" w:cs="Times New Roman"/>
                <w:sz w:val="20"/>
                <w:szCs w:val="20"/>
              </w:rPr>
            </w:pPr>
            <w:r>
              <w:rPr>
                <w:rFonts w:ascii="Times New Roman" w:hAnsi="Times New Roman" w:cs="Times New Roman"/>
                <w:sz w:val="20"/>
                <w:szCs w:val="20"/>
              </w:rPr>
              <w:t>0.79</w:t>
            </w:r>
          </w:p>
        </w:tc>
        <w:tc>
          <w:tcPr>
            <w:tcW w:w="1371" w:type="dxa"/>
          </w:tcPr>
          <w:p w14:paraId="5070DB9B" w14:textId="77777777" w:rsidR="00C64E32" w:rsidRPr="003416EA" w:rsidRDefault="00C64E32" w:rsidP="00A01D41">
            <w:pPr>
              <w:jc w:val="center"/>
              <w:rPr>
                <w:rFonts w:ascii="Times New Roman" w:hAnsi="Times New Roman" w:cs="Times New Roman"/>
                <w:sz w:val="20"/>
                <w:szCs w:val="20"/>
                <w:vertAlign w:val="superscript"/>
              </w:rPr>
            </w:pPr>
            <w:r w:rsidRPr="006862A9">
              <w:rPr>
                <w:rFonts w:ascii="Times New Roman" w:hAnsi="Times New Roman" w:cs="Times New Roman"/>
                <w:sz w:val="20"/>
                <w:szCs w:val="20"/>
              </w:rPr>
              <w:t>9 x 10</w:t>
            </w:r>
            <w:r w:rsidRPr="00A666ED">
              <w:rPr>
                <w:rFonts w:ascii="Times New Roman" w:hAnsi="Times New Roman" w:cs="Times New Roman"/>
                <w:sz w:val="20"/>
                <w:szCs w:val="20"/>
                <w:vertAlign w:val="superscript"/>
              </w:rPr>
              <w:t>-4</w:t>
            </w:r>
          </w:p>
        </w:tc>
        <w:tc>
          <w:tcPr>
            <w:tcW w:w="1467" w:type="dxa"/>
          </w:tcPr>
          <w:p w14:paraId="14A59849" w14:textId="77777777" w:rsidR="00C64E32" w:rsidRPr="008E15CA" w:rsidRDefault="00C64E32" w:rsidP="00A01D41">
            <w:pPr>
              <w:jc w:val="center"/>
              <w:rPr>
                <w:rFonts w:ascii="Times New Roman" w:hAnsi="Times New Roman" w:cs="Times New Roman"/>
                <w:sz w:val="20"/>
                <w:szCs w:val="20"/>
              </w:rPr>
            </w:pPr>
            <w:r w:rsidRPr="00CD09B8">
              <w:rPr>
                <w:rFonts w:ascii="Times New Roman" w:hAnsi="Times New Roman" w:cs="Times New Roman"/>
                <w:sz w:val="20"/>
                <w:szCs w:val="20"/>
              </w:rPr>
              <w:t>0.09</w:t>
            </w:r>
          </w:p>
        </w:tc>
      </w:tr>
      <w:tr w:rsidR="00C64E32" w14:paraId="266C01C1" w14:textId="77777777" w:rsidTr="7E65F04D">
        <w:trPr>
          <w:trHeight w:val="234"/>
          <w:jc w:val="center"/>
        </w:trPr>
        <w:tc>
          <w:tcPr>
            <w:tcW w:w="3910" w:type="dxa"/>
            <w:gridSpan w:val="3"/>
          </w:tcPr>
          <w:p w14:paraId="56CCB990" w14:textId="77777777" w:rsidR="00C64E32" w:rsidRPr="00C64E32" w:rsidRDefault="00C64E32" w:rsidP="00C64E32">
            <w:pPr>
              <w:jc w:val="right"/>
              <w:rPr>
                <w:rFonts w:ascii="Times New Roman" w:hAnsi="Times New Roman" w:cs="Times New Roman"/>
                <w:b/>
                <w:sz w:val="20"/>
                <w:szCs w:val="20"/>
              </w:rPr>
            </w:pPr>
            <w:r w:rsidRPr="00C64E32">
              <w:rPr>
                <w:rFonts w:ascii="Times New Roman" w:hAnsi="Times New Roman" w:cs="Times New Roman"/>
                <w:b/>
                <w:sz w:val="20"/>
                <w:szCs w:val="20"/>
              </w:rPr>
              <w:t xml:space="preserve">Model </w:t>
            </w:r>
          </w:p>
        </w:tc>
        <w:tc>
          <w:tcPr>
            <w:tcW w:w="1371" w:type="dxa"/>
          </w:tcPr>
          <w:p w14:paraId="06F7ADF2" w14:textId="77777777" w:rsidR="00C64E32" w:rsidRPr="00C64E32" w:rsidRDefault="00C64E32" w:rsidP="00A01D41">
            <w:pPr>
              <w:jc w:val="center"/>
              <w:rPr>
                <w:rFonts w:ascii="Times New Roman" w:hAnsi="Times New Roman" w:cs="Times New Roman"/>
                <w:sz w:val="20"/>
                <w:szCs w:val="20"/>
                <w:vertAlign w:val="superscript"/>
              </w:rPr>
            </w:pPr>
            <w:r>
              <w:rPr>
                <w:rFonts w:ascii="Times New Roman" w:hAnsi="Times New Roman" w:cs="Times New Roman"/>
                <w:sz w:val="20"/>
                <w:szCs w:val="20"/>
              </w:rPr>
              <w:t>1.0 x 10</w:t>
            </w:r>
            <w:r>
              <w:rPr>
                <w:rFonts w:ascii="Times New Roman" w:hAnsi="Times New Roman" w:cs="Times New Roman"/>
                <w:sz w:val="20"/>
                <w:szCs w:val="20"/>
                <w:vertAlign w:val="superscript"/>
              </w:rPr>
              <w:t>-8</w:t>
            </w:r>
          </w:p>
        </w:tc>
        <w:tc>
          <w:tcPr>
            <w:tcW w:w="1467" w:type="dxa"/>
          </w:tcPr>
          <w:p w14:paraId="66D8CE37" w14:textId="77777777" w:rsidR="00C64E32" w:rsidRPr="00C64E32" w:rsidRDefault="00C64E32" w:rsidP="00A01D41">
            <w:pPr>
              <w:jc w:val="center"/>
              <w:rPr>
                <w:rFonts w:ascii="Times New Roman" w:hAnsi="Times New Roman" w:cs="Times New Roman"/>
                <w:sz w:val="20"/>
                <w:szCs w:val="20"/>
                <w:vertAlign w:val="superscript"/>
              </w:rPr>
            </w:pPr>
            <w:r>
              <w:rPr>
                <w:rFonts w:ascii="Times New Roman" w:hAnsi="Times New Roman" w:cs="Times New Roman"/>
                <w:sz w:val="20"/>
                <w:szCs w:val="20"/>
              </w:rPr>
              <w:t>1.6 x 10</w:t>
            </w:r>
            <w:r>
              <w:rPr>
                <w:rFonts w:ascii="Times New Roman" w:hAnsi="Times New Roman" w:cs="Times New Roman"/>
                <w:sz w:val="20"/>
                <w:szCs w:val="20"/>
                <w:vertAlign w:val="superscript"/>
              </w:rPr>
              <w:t>-5</w:t>
            </w:r>
          </w:p>
        </w:tc>
      </w:tr>
      <w:tr w:rsidR="00C64E32" w14:paraId="2180BD4C" w14:textId="77777777" w:rsidTr="7E65F04D">
        <w:trPr>
          <w:trHeight w:val="234"/>
          <w:jc w:val="center"/>
        </w:trPr>
        <w:tc>
          <w:tcPr>
            <w:tcW w:w="3910" w:type="dxa"/>
            <w:gridSpan w:val="3"/>
          </w:tcPr>
          <w:p w14:paraId="188C0090" w14:textId="77777777" w:rsidR="00C64E32" w:rsidRPr="00C64E32" w:rsidRDefault="00C64E32" w:rsidP="00C64E32">
            <w:pPr>
              <w:jc w:val="right"/>
              <w:rPr>
                <w:rFonts w:ascii="Times New Roman" w:hAnsi="Times New Roman" w:cs="Times New Roman"/>
                <w:b/>
                <w:sz w:val="20"/>
                <w:szCs w:val="20"/>
              </w:rPr>
            </w:pPr>
            <w:r w:rsidRPr="00C64E32">
              <w:rPr>
                <w:rFonts w:ascii="Times New Roman" w:hAnsi="Times New Roman" w:cs="Times New Roman"/>
                <w:b/>
                <w:sz w:val="20"/>
                <w:szCs w:val="20"/>
              </w:rPr>
              <w:t>Lack-of-fit</w:t>
            </w:r>
          </w:p>
        </w:tc>
        <w:tc>
          <w:tcPr>
            <w:tcW w:w="1371" w:type="dxa"/>
          </w:tcPr>
          <w:p w14:paraId="4DFE57AC" w14:textId="77777777" w:rsidR="00C64E32" w:rsidRPr="002019AF" w:rsidRDefault="00C64E32" w:rsidP="00A01D41">
            <w:pPr>
              <w:jc w:val="center"/>
              <w:rPr>
                <w:rFonts w:ascii="Times New Roman" w:hAnsi="Times New Roman" w:cs="Times New Roman"/>
                <w:sz w:val="20"/>
                <w:szCs w:val="20"/>
              </w:rPr>
            </w:pPr>
            <w:r>
              <w:rPr>
                <w:rFonts w:ascii="Times New Roman" w:hAnsi="Times New Roman" w:cs="Times New Roman"/>
                <w:sz w:val="20"/>
                <w:szCs w:val="20"/>
              </w:rPr>
              <w:t>0.77</w:t>
            </w:r>
          </w:p>
        </w:tc>
        <w:tc>
          <w:tcPr>
            <w:tcW w:w="1467" w:type="dxa"/>
          </w:tcPr>
          <w:p w14:paraId="317646A4" w14:textId="77777777" w:rsidR="00C64E32" w:rsidRPr="008E6057" w:rsidRDefault="00C64E32" w:rsidP="00A01D41">
            <w:pPr>
              <w:jc w:val="center"/>
              <w:rPr>
                <w:rFonts w:ascii="Times New Roman" w:hAnsi="Times New Roman" w:cs="Times New Roman"/>
                <w:sz w:val="20"/>
                <w:szCs w:val="20"/>
              </w:rPr>
            </w:pPr>
            <w:r>
              <w:rPr>
                <w:rFonts w:ascii="Times New Roman" w:hAnsi="Times New Roman" w:cs="Times New Roman"/>
                <w:sz w:val="20"/>
                <w:szCs w:val="20"/>
              </w:rPr>
              <w:t>0.98</w:t>
            </w:r>
          </w:p>
        </w:tc>
      </w:tr>
    </w:tbl>
    <w:p w14:paraId="62EADD88" w14:textId="77777777" w:rsidR="003E756D" w:rsidRDefault="003E756D" w:rsidP="00D50AF1">
      <w:pPr>
        <w:spacing w:after="0"/>
        <w:rPr>
          <w:rFonts w:ascii="Times New Roman" w:hAnsi="Times New Roman" w:cs="Times New Roman"/>
          <w:sz w:val="20"/>
          <w:szCs w:val="20"/>
        </w:rPr>
      </w:pPr>
    </w:p>
    <w:p w14:paraId="17C3699C" w14:textId="344947B0" w:rsidR="00B322A1" w:rsidRDefault="00B322A1" w:rsidP="00D50AF1">
      <w:pPr>
        <w:spacing w:after="0"/>
        <w:rPr>
          <w:rFonts w:ascii="Times New Roman" w:hAnsi="Times New Roman" w:cs="Times New Roman"/>
          <w:sz w:val="20"/>
          <w:szCs w:val="20"/>
        </w:rPr>
      </w:pPr>
      <w:r w:rsidRPr="5A109363">
        <w:rPr>
          <w:rFonts w:ascii="Times New Roman" w:hAnsi="Times New Roman" w:cs="Times New Roman"/>
          <w:sz w:val="20"/>
          <w:szCs w:val="20"/>
        </w:rPr>
        <w:t xml:space="preserve">The water-side efficiency was also impacted by all three operating parameters, as predicted by the numerical model. Quadratic terms and the interactions between fan voltage and pump voltage, and fan voltage and temperature were also significant. The regression coefficients reveal approximately equally influential main effects, with a negative influence of increasing the pump voltage, or flow rate, and positive influences of the fan voltage, or air velocity, and temperature. The fundamental reasons for the positive effects of temperature and air velocity, as well as their interaction on the efficiency are similar to those previously discussed; at higher initial temperatures and air velocities convective heat and mass transfer is increased, leading to more efficient water cooling. As discussed in Section 4.3, increasing the water flow rate is expected to have a negative influence on the efficiency due to the reduced contact time for heat and mass transfer between water and air at higher flow rates. The antagonistic interaction between water flow rate and air velocity can be explained in light of previous discussion. The ideal condition for high efficiency is a combination of high contact time between water and air and high rates of convective heat transfer. This is indicated by the negative coded regression coefficient on the interaction term between the pump and fan voltage; if low or high values of both factors are used in combination, the efficiency will decrease. The ratio of water to air flow rate is also well-known to influence the efficiency of cooling towers, with a low ratio resulting in the highest efficiencies. This is shown, for example, by Fisenko and Petruchik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&lt;EndNote&gt;&lt;Cite&gt;&lt;Author&gt;S.P.&lt;/Author&gt;&lt;Year&gt;2005&lt;/Year&gt;&lt;IDText&gt;Toward to the control system of mechanical draft cooling tower of film type&lt;/IDText&gt;&lt;DisplayText&gt;[7]&lt;/DisplayText&gt;&lt;record&gt;&lt;titles&gt;&lt;title&gt;Toward to the control system of mechanical draft cooling tower of film type&lt;/title&gt;&lt;secondary-title&gt;International Journal of Heat and Mass Transfer&lt;/secondary-title&gt;&lt;/titles&gt;&lt;pages&gt;31-35&lt;/pages&gt;&lt;number&gt;1&lt;/number&gt;&lt;contributors&gt;&lt;authors&gt;&lt;author&gt;S.P. Fisenko&lt;/author&gt;&lt;author&gt;A.I. Petruchik&lt;/author&gt;&lt;/authors&gt;&lt;/contributors&gt;&lt;added-date format="utc"&gt;1646506254&lt;/added-date&gt;&lt;ref-type name="Journal Article"&gt;17&lt;/ref-type&gt;&lt;dates&gt;&lt;year&gt;2005&lt;/year&gt;&lt;/dates&gt;&lt;rec-number&gt;487&lt;/rec-number&gt;&lt;last-updated-date format="utc"&gt;1646506254&lt;/last-updated-date&gt;&lt;electronic-resource-num&gt;10.1016/j.ijheatmasstransfer.2004.08.002&lt;/electronic-resource-num&gt;&lt;volume&gt;48&lt;/volume&gt;&lt;/record&gt;&lt;/Cite&gt;&lt;/EndNote&gt;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[8]</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in a numerical study of a counterflow mechanical draft cooling tower where the efficiency was predicted to decrease by 22% when the water/air flow ratio was increased from 0.3 to 1, and experimentally by Gharaghezi, et.al. </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&lt;EndNote&gt;&lt;Cite&gt;&lt;Author&gt;F.&lt;/Author&gt;&lt;Year&gt;2007&lt;/Year&gt;&lt;IDText&gt;Experimental study on the performance of mechanical cooling tower with two types of film packing&lt;/IDText&gt;&lt;DisplayText&gt;[12]&lt;/DisplayText&gt;&lt;record&gt;&lt;urls&gt;&lt;related-urls&gt;&lt;url&gt;https://reader.elsevier.com/reader/sd/pii/S0196890406001373?token=4CCCCBAAC0BC68269CE133B40F5349E7D6CE5B19B12447328C167E9548D72D4004EA4ADB51D6693E63547084F1AE4417&amp;amp;originRegion=us-east-1&amp;amp;originCreation=20220305190416&lt;/url&gt;&lt;/related-urls&gt;&lt;/urls&gt;&lt;titles&gt;&lt;title&gt;Experimental study on the performance of mechanical cooling tower with two types of film packing&lt;/title&gt;&lt;secondary-title&gt;Energy Conversion and Management&lt;/secondary-title&gt;&lt;/titles&gt;&lt;pages&gt;277-280&lt;/pages&gt;&lt;number&gt;1&lt;/number&gt;&lt;contributors&gt;&lt;authors&gt;&lt;author&gt;F. Gharagheizi&lt;/author&gt;&lt;author&gt;R. Hayati&lt;/author&gt;&lt;author&gt;S. Fatemi&lt;/author&gt;&lt;/authors&gt;&lt;/contributors&gt;&lt;added-date format="utc"&gt;1646507124&lt;/added-date&gt;&lt;ref-type name="Journal Article"&gt;17&lt;/ref-type&gt;&lt;dates&gt;&lt;year&gt;2007&lt;/year&gt;&lt;/dates&gt;&lt;rec-number&gt;488&lt;/rec-number&gt;&lt;last-updated-date format="utc"&gt;1646507124&lt;/last-updated-date&gt;&lt;electronic-resource-num&gt;10.1016/j.enconman.2006.04.002&lt;/electronic-resource-num&gt;&lt;volume&gt;48&lt;/volume&gt;&lt;/record&gt;&lt;/Cite&gt;&lt;/EndNote&gt;</w:instrText>
      </w:r>
      <w:r w:rsidRPr="5A109363">
        <w:rPr>
          <w:rFonts w:ascii="Times New Roman" w:hAnsi="Times New Roman" w:cs="Times New Roman"/>
          <w:sz w:val="20"/>
          <w:szCs w:val="20"/>
        </w:rPr>
        <w:fldChar w:fldCharType="separate"/>
      </w:r>
      <w:r w:rsidRPr="5A109363">
        <w:rPr>
          <w:rFonts w:ascii="Times New Roman" w:hAnsi="Times New Roman" w:cs="Times New Roman"/>
          <w:sz w:val="20"/>
          <w:szCs w:val="20"/>
        </w:rPr>
        <w:t>[13]</w: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who reported an approximately 25% decreases in efficiency over ratios of 0.33 to 1.16 for a counterflow evaporative cooler with two types of corrugated packing</w:t>
      </w:r>
      <w:r w:rsidRPr="5A109363">
        <w:rPr>
          <w:rFonts w:ascii="Times New Roman" w:hAnsi="Times New Roman" w:cs="Times New Roman"/>
          <w:sz w:val="20"/>
          <w:szCs w:val="20"/>
        </w:rPr>
        <w:fldChar w:fldCharType="begin"/>
      </w:r>
      <w:r w:rsidRPr="5A109363">
        <w:rPr>
          <w:rFonts w:ascii="Times New Roman" w:hAnsi="Times New Roman" w:cs="Times New Roman"/>
          <w:sz w:val="20"/>
          <w:szCs w:val="20"/>
        </w:rPr>
        <w:instrText xml:space="preserve"> ADDIN EN.CITE &lt;EndNote&gt;&lt;Cite&gt;&lt;Author&gt;F.&lt;/Author&gt;&lt;Year&gt;2007&lt;/Year&gt;&lt;IDText&gt;Experimental study on the performance of mechanical cooling tower with two types of film packing&lt;/IDText&gt;&lt;DisplayText&gt;[12]&lt;/DisplayText&gt;&lt;record&gt;&lt;urls&gt;&lt;related-urls&gt;&lt;url&gt;https://reader.elsevier.com/reader/sd/pii/S0196890406001373?token=4CCCCBAAC0BC68269CE133B40F5349E7D6CE5B19B12447328C167E9548D72D4004EA4ADB51D6693E63547084F1AE4417&amp;amp;originRegion=us-east-1&amp;amp;originCreation=20220305190416&lt;/url&gt;&lt;/related-urls&gt;&lt;/urls&gt;&lt;titles&gt;&lt;title&gt;Experimental study on the performance of mechanical cooling tower with two types of film packing&lt;/title&gt;&lt;secondary-title&gt;Energy Conversion and Management&lt;/secondary-title&gt;&lt;/titles&gt;&lt;pages&gt;277-280&lt;/pages&gt;&lt;number&gt;1&lt;/number&gt;&lt;contributors&gt;&lt;authors&gt;&lt;author&gt;F. Gharagheizi&lt;/author&gt;&lt;author&gt;R. Hayati&lt;/author&gt;&lt;author&gt;S. Fatemi&lt;/author&gt;&lt;/authors&gt;&lt;/contributors&gt;&lt;added-date format="utc"&gt;1646507124&lt;/added-date&gt;&lt;ref-type name="Journal Article"&gt;17&lt;/ref-type&gt;&lt;dates&gt;&lt;year&gt;2007&lt;/year&gt;&lt;/dates&gt;&lt;rec-number&gt;488&lt;/rec-number&gt;&lt;last-updated-date format="utc"&gt;1646507124&lt;/last-updated-date&gt;&lt;electronic-resource-num&gt;10.1016/j.enconman.2006.04.002&lt;/electronic-resource-num&gt;&lt;volume&gt;48&lt;/volume&gt;&lt;/record&gt;&lt;/Cite&gt;&lt;/EndNote&gt;</w:instrText>
      </w:r>
      <w:r w:rsidRPr="5A109363">
        <w:rPr>
          <w:rFonts w:ascii="Times New Roman" w:hAnsi="Times New Roman" w:cs="Times New Roman"/>
          <w:sz w:val="20"/>
          <w:szCs w:val="20"/>
        </w:rPr>
        <w:fldChar w:fldCharType="end"/>
      </w:r>
      <w:r w:rsidRPr="5A109363">
        <w:rPr>
          <w:rFonts w:ascii="Times New Roman" w:hAnsi="Times New Roman" w:cs="Times New Roman"/>
          <w:sz w:val="20"/>
          <w:szCs w:val="20"/>
        </w:rPr>
        <w:t xml:space="preserve">. </w:t>
      </w:r>
    </w:p>
    <w:p w14:paraId="58782B2D" w14:textId="77777777" w:rsidR="00D50AF1" w:rsidRDefault="00D50AF1" w:rsidP="00D50AF1">
      <w:pPr>
        <w:spacing w:after="0"/>
        <w:rPr>
          <w:rFonts w:ascii="Times New Roman" w:hAnsi="Times New Roman" w:cs="Times New Roman"/>
          <w:sz w:val="20"/>
          <w:szCs w:val="20"/>
        </w:rPr>
      </w:pPr>
    </w:p>
    <w:p w14:paraId="2107E162" w14:textId="77777777" w:rsidR="00B322A1" w:rsidRPr="00B322A1" w:rsidRDefault="00B322A1" w:rsidP="00B322A1">
      <w:pPr>
        <w:spacing w:after="0"/>
        <w:rPr>
          <w:rFonts w:ascii="Times New Roman" w:hAnsi="Times New Roman" w:cs="Times New Roman"/>
          <w:sz w:val="20"/>
          <w:szCs w:val="20"/>
        </w:rPr>
      </w:pPr>
      <w:r w:rsidRPr="00B322A1">
        <w:rPr>
          <w:rFonts w:ascii="Times New Roman" w:hAnsi="Times New Roman" w:cs="Times New Roman"/>
          <w:sz w:val="20"/>
          <w:szCs w:val="20"/>
        </w:rPr>
        <w:t xml:space="preserve">The final response surface equations and surface plots for the initial rate and efficiency, generated after backwards elimination of non-significant terms allow further examination of initial rate and efficiency trends as functions of the </w:t>
      </w:r>
      <w:r w:rsidRPr="00B322A1">
        <w:rPr>
          <w:rFonts w:ascii="Times New Roman" w:hAnsi="Times New Roman" w:cs="Times New Roman"/>
          <w:sz w:val="20"/>
          <w:szCs w:val="20"/>
        </w:rPr>
        <w:lastRenderedPageBreak/>
        <w:t xml:space="preserve">three operating parameters and identification of optimal operating conditions. Regression equations are shown in Eqns. 23 and 24 in non-coded units. Exponential terms are a result of the flow rate unit conversion from input voltage to flow rate in mL/s, which were found to be logarithmically related after experimental calibration: </w:t>
      </w:r>
    </w:p>
    <w:p w14:paraId="1FEE9AAD" w14:textId="77777777" w:rsidR="008630C1" w:rsidRDefault="008630C1" w:rsidP="00D50AF1">
      <w:pPr>
        <w:spacing w:after="0"/>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52"/>
        <w:gridCol w:w="550"/>
      </w:tblGrid>
      <w:tr w:rsidR="00A80662" w14:paraId="0E02E8CF" w14:textId="77777777" w:rsidTr="00A80662">
        <w:tc>
          <w:tcPr>
            <w:tcW w:w="468" w:type="dxa"/>
          </w:tcPr>
          <w:p w14:paraId="1FB0A79B" w14:textId="77777777" w:rsidR="00A80662" w:rsidRDefault="00A80662" w:rsidP="00D50AF1">
            <w:pPr>
              <w:rPr>
                <w:rFonts w:ascii="Times New Roman" w:eastAsiaTheme="minorEastAsia" w:hAnsi="Times New Roman" w:cs="Times New Roman"/>
                <w:sz w:val="20"/>
                <w:szCs w:val="20"/>
              </w:rPr>
            </w:pPr>
          </w:p>
        </w:tc>
        <w:tc>
          <w:tcPr>
            <w:tcW w:w="8640" w:type="dxa"/>
          </w:tcPr>
          <w:p w14:paraId="571AA718" w14:textId="1E6F2E66" w:rsidR="00A80662" w:rsidRDefault="00000000" w:rsidP="00D50AF1">
            <w:pPr>
              <w:rPr>
                <w:rFonts w:ascii="Times New Roman" w:eastAsiaTheme="minorEastAsia"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Q</m:t>
                    </m:r>
                  </m:e>
                </m:acc>
                <m:d>
                  <m:dPr>
                    <m:begChr m:val="["/>
                    <m:endChr m:val="]"/>
                    <m:ctrlPr>
                      <w:rPr>
                        <w:rFonts w:ascii="Cambria Math" w:hAnsi="Cambria Math" w:cs="Times New Roman"/>
                        <w:i/>
                        <w:sz w:val="20"/>
                        <w:szCs w:val="20"/>
                      </w:rPr>
                    </m:ctrlPr>
                  </m:dPr>
                  <m:e>
                    <m:r>
                      <w:rPr>
                        <w:rFonts w:ascii="Cambria Math" w:hAnsi="Cambria Math" w:cs="Times New Roman"/>
                        <w:sz w:val="20"/>
                        <w:szCs w:val="20"/>
                      </w:rPr>
                      <m:t>W</m:t>
                    </m:r>
                  </m:e>
                </m:d>
                <m:r>
                  <w:rPr>
                    <w:rFonts w:ascii="Cambria Math" w:hAnsi="Cambria Math" w:cs="Times New Roman"/>
                    <w:sz w:val="20"/>
                    <w:szCs w:val="20"/>
                  </w:rPr>
                  <m:t>= 27.4+76.6</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e</m:t>
                    </m:r>
                  </m:e>
                  <m:sup>
                    <m:r>
                      <w:rPr>
                        <w:rFonts w:ascii="Cambria Math" w:eastAsiaTheme="minorEastAsia" w:hAnsi="Cambria Math" w:cs="Times New Roman"/>
                        <w:sz w:val="20"/>
                        <w:szCs w:val="20"/>
                      </w:rPr>
                      <m:t>0.06</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V</m:t>
                        </m:r>
                      </m:e>
                    </m:acc>
                  </m:sup>
                </m:sSup>
                <m:r>
                  <w:rPr>
                    <w:rFonts w:ascii="Cambria Math" w:eastAsiaTheme="minorEastAsia" w:hAnsi="Cambria Math" w:cs="Times New Roman"/>
                    <w:sz w:val="20"/>
                    <w:szCs w:val="20"/>
                  </w:rPr>
                  <m:t>-169</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Sub>
                <m:r>
                  <w:rPr>
                    <w:rFonts w:ascii="Cambria Math" w:eastAsiaTheme="minorEastAsia" w:hAnsi="Cambria Math" w:cs="Times New Roman"/>
                    <w:sz w:val="20"/>
                    <w:szCs w:val="20"/>
                  </w:rPr>
                  <m:t>-9.1</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Sub>
                <m:r>
                  <w:rPr>
                    <w:rFonts w:ascii="Cambria Math" w:eastAsiaTheme="minorEastAsia" w:hAnsi="Cambria Math" w:cs="Times New Roman"/>
                    <w:sz w:val="20"/>
                    <w:szCs w:val="20"/>
                  </w:rPr>
                  <m:t>-7.6</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e</m:t>
                    </m:r>
                  </m:e>
                  <m:sup>
                    <m:r>
                      <w:rPr>
                        <w:rFonts w:ascii="Cambria Math" w:eastAsiaTheme="minorEastAsia" w:hAnsi="Cambria Math" w:cs="Times New Roman"/>
                        <w:sz w:val="20"/>
                        <w:szCs w:val="20"/>
                      </w:rPr>
                      <m:t>0.11</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V</m:t>
                        </m:r>
                      </m:e>
                    </m:acc>
                  </m:sup>
                </m:sSup>
                <m:r>
                  <w:rPr>
                    <w:rFonts w:ascii="Cambria Math" w:eastAsiaTheme="minorEastAsia" w:hAnsi="Cambria Math" w:cs="Times New Roman"/>
                    <w:sz w:val="20"/>
                    <w:szCs w:val="20"/>
                  </w:rPr>
                  <m:t>- 112</m:t>
                </m:r>
                <m:sSubSup>
                  <m:sSubSupPr>
                    <m:ctrlPr>
                      <w:rPr>
                        <w:rFonts w:ascii="Cambria Math" w:hAnsi="Cambria Math" w:cs="Times New Roman"/>
                        <w:i/>
                        <w:sz w:val="20"/>
                        <w:szCs w:val="20"/>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up>
                    <m:r>
                      <w:rPr>
                        <w:rFonts w:ascii="Cambria Math" w:hAnsi="Cambria Math" w:cs="Times New Roman"/>
                        <w:sz w:val="20"/>
                        <w:szCs w:val="20"/>
                      </w:rPr>
                      <m:t>2</m:t>
                    </m:r>
                  </m:sup>
                </m:sSubSup>
                <m:r>
                  <w:rPr>
                    <w:rFonts w:ascii="Cambria Math" w:eastAsiaTheme="minorEastAsia" w:hAnsi="Cambria Math" w:cs="Times New Roman"/>
                    <w:sz w:val="20"/>
                    <w:szCs w:val="20"/>
                  </w:rPr>
                  <m:t>+0.2</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+ 13.7</m:t>
                </m:r>
                <m:sSub>
                  <m:sSubPr>
                    <m:ctrlPr>
                      <w:rPr>
                        <w:rFonts w:ascii="Cambria Math" w:eastAsiaTheme="minorEastAsia" w:hAnsi="Cambria Math" w:cs="Times New Roman"/>
                        <w:i/>
                        <w:sz w:val="20"/>
                        <w:szCs w:val="20"/>
                      </w:rPr>
                    </m:ctrlPr>
                  </m:sSubPr>
                  <m:e>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Sub>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Sub>
              </m:oMath>
            </m:oMathPara>
          </w:p>
        </w:tc>
        <w:tc>
          <w:tcPr>
            <w:tcW w:w="468" w:type="dxa"/>
          </w:tcPr>
          <w:p w14:paraId="34892FFE" w14:textId="06C07749" w:rsidR="00A80662" w:rsidRDefault="00A80662" w:rsidP="00A80662">
            <w:pPr>
              <w:jc w:val="right"/>
              <w:rPr>
                <w:rFonts w:ascii="Times New Roman" w:eastAsiaTheme="minorEastAsia" w:hAnsi="Times New Roman" w:cs="Times New Roman"/>
                <w:sz w:val="20"/>
                <w:szCs w:val="20"/>
              </w:rPr>
            </w:pPr>
            <w:r>
              <w:rPr>
                <w:rFonts w:ascii="Times New Roman" w:eastAsiaTheme="minorEastAsia" w:hAnsi="Times New Roman" w:cs="Times New Roman"/>
                <w:sz w:val="20"/>
                <w:szCs w:val="20"/>
              </w:rPr>
              <w:t>(</w:t>
            </w:r>
            <w:r w:rsidR="00940334">
              <w:rPr>
                <w:rFonts w:ascii="Times New Roman" w:eastAsiaTheme="minorEastAsia" w:hAnsi="Times New Roman" w:cs="Times New Roman"/>
                <w:sz w:val="20"/>
                <w:szCs w:val="20"/>
              </w:rPr>
              <w:t>2</w:t>
            </w:r>
            <w:r w:rsidR="00B322A1">
              <w:rPr>
                <w:rFonts w:ascii="Times New Roman" w:eastAsiaTheme="minorEastAsia" w:hAnsi="Times New Roman" w:cs="Times New Roman"/>
                <w:sz w:val="20"/>
                <w:szCs w:val="20"/>
              </w:rPr>
              <w:t>3</w:t>
            </w:r>
            <w:r>
              <w:rPr>
                <w:rFonts w:ascii="Times New Roman" w:eastAsiaTheme="minorEastAsia" w:hAnsi="Times New Roman" w:cs="Times New Roman"/>
                <w:sz w:val="20"/>
                <w:szCs w:val="20"/>
              </w:rPr>
              <w:t>)</w:t>
            </w:r>
          </w:p>
        </w:tc>
      </w:tr>
    </w:tbl>
    <w:p w14:paraId="20AA1642" w14:textId="77777777" w:rsidR="00D50AF1" w:rsidRDefault="00D50AF1" w:rsidP="00D50AF1">
      <w:pPr>
        <w:spacing w:after="0"/>
        <w:rPr>
          <w:rFonts w:ascii="Times New Roman" w:eastAsiaTheme="minorEastAsia"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8782"/>
        <w:gridCol w:w="558"/>
      </w:tblGrid>
      <w:tr w:rsidR="00A80662" w14:paraId="4A76C135" w14:textId="77777777" w:rsidTr="006D0A0C">
        <w:tc>
          <w:tcPr>
            <w:tcW w:w="236" w:type="dxa"/>
          </w:tcPr>
          <w:p w14:paraId="38249946" w14:textId="77777777" w:rsidR="00A80662" w:rsidRDefault="00A80662" w:rsidP="00D50AF1">
            <w:pPr>
              <w:rPr>
                <w:rFonts w:ascii="Times New Roman" w:eastAsiaTheme="minorEastAsia" w:hAnsi="Times New Roman" w:cs="Times New Roman"/>
                <w:sz w:val="20"/>
                <w:szCs w:val="20"/>
              </w:rPr>
            </w:pPr>
          </w:p>
        </w:tc>
        <w:tc>
          <w:tcPr>
            <w:tcW w:w="8782" w:type="dxa"/>
          </w:tcPr>
          <w:p w14:paraId="6F18EE37" w14:textId="694EB8B8" w:rsidR="00A80662" w:rsidRDefault="00000000" w:rsidP="00D50AF1">
            <w:pP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ε</m:t>
                    </m:r>
                  </m:e>
                  <m:sub>
                    <m:r>
                      <w:rPr>
                        <w:rFonts w:ascii="Cambria Math" w:hAnsi="Cambria Math" w:cs="Times New Roman"/>
                        <w:sz w:val="20"/>
                        <w:szCs w:val="20"/>
                      </w:rPr>
                      <m:t>w</m:t>
                    </m:r>
                  </m:sub>
                </m:sSub>
                <m:r>
                  <w:rPr>
                    <w:rFonts w:ascii="Cambria Math" w:hAnsi="Cambria Math" w:cs="Times New Roman"/>
                    <w:sz w:val="20"/>
                    <w:szCs w:val="20"/>
                  </w:rPr>
                  <m:t xml:space="preserve"> </m:t>
                </m:r>
                <m:d>
                  <m:dPr>
                    <m:begChr m:val="["/>
                    <m:endChr m:val="]"/>
                    <m:ctrlPr>
                      <w:rPr>
                        <w:rFonts w:ascii="Cambria Math" w:hAnsi="Cambria Math" w:cs="Times New Roman"/>
                        <w:i/>
                        <w:sz w:val="20"/>
                        <w:szCs w:val="20"/>
                      </w:rPr>
                    </m:ctrlPr>
                  </m:dPr>
                  <m:e>
                    <m:r>
                      <w:rPr>
                        <w:rFonts w:ascii="Cambria Math" w:hAnsi="Cambria Math" w:cs="Times New Roman"/>
                        <w:sz w:val="20"/>
                        <w:szCs w:val="20"/>
                      </w:rPr>
                      <m:t>%</m:t>
                    </m:r>
                  </m:e>
                </m:d>
                <m:r>
                  <w:rPr>
                    <w:rFonts w:ascii="Cambria Math" w:hAnsi="Cambria Math" w:cs="Times New Roman"/>
                    <w:sz w:val="20"/>
                    <w:szCs w:val="20"/>
                  </w:rPr>
                  <m:t>=</m:t>
                </m:r>
                <m:r>
                  <w:rPr>
                    <w:rFonts w:ascii="Cambria Math" w:eastAsiaTheme="minorEastAsia" w:hAnsi="Cambria Math" w:cs="Times New Roman"/>
                    <w:sz w:val="20"/>
                    <w:szCs w:val="20"/>
                  </w:rPr>
                  <m:t>-0.7-7.5</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e</m:t>
                    </m:r>
                  </m:e>
                  <m:sup>
                    <m:r>
                      <w:rPr>
                        <w:rFonts w:ascii="Cambria Math" w:eastAsiaTheme="minorEastAsia" w:hAnsi="Cambria Math" w:cs="Times New Roman"/>
                        <w:sz w:val="20"/>
                        <w:szCs w:val="20"/>
                      </w:rPr>
                      <m:t>0.06</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V</m:t>
                        </m:r>
                      </m:e>
                    </m:acc>
                  </m:sup>
                </m:sSup>
                <m:r>
                  <w:rPr>
                    <w:rFonts w:ascii="Cambria Math" w:eastAsiaTheme="minorEastAsia" w:hAnsi="Cambria Math" w:cs="Times New Roman"/>
                    <w:sz w:val="20"/>
                    <w:szCs w:val="20"/>
                  </w:rPr>
                  <m:t>+11.5</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Sub>
                <m:r>
                  <w:rPr>
                    <w:rFonts w:ascii="Cambria Math" w:eastAsiaTheme="minorEastAsia" w:hAnsi="Cambria Math" w:cs="Times New Roman"/>
                    <w:sz w:val="20"/>
                    <w:szCs w:val="20"/>
                  </w:rPr>
                  <m:t>+0.9</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Sub>
                <m:r>
                  <w:rPr>
                    <w:rFonts w:ascii="Cambria Math" w:eastAsiaTheme="minorEastAsia" w:hAnsi="Cambria Math" w:cs="Times New Roman"/>
                    <w:sz w:val="20"/>
                    <w:szCs w:val="20"/>
                  </w:rPr>
                  <m:t>+0.9</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e</m:t>
                    </m:r>
                  </m:e>
                  <m:sup>
                    <m:r>
                      <w:rPr>
                        <w:rFonts w:ascii="Cambria Math" w:eastAsiaTheme="minorEastAsia" w:hAnsi="Cambria Math" w:cs="Times New Roman"/>
                        <w:sz w:val="20"/>
                        <w:szCs w:val="20"/>
                      </w:rPr>
                      <m:t>0.11</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V</m:t>
                        </m:r>
                      </m:e>
                    </m:acc>
                  </m:sup>
                </m:sSup>
                <m:r>
                  <w:rPr>
                    <w:rFonts w:ascii="Cambria Math" w:eastAsiaTheme="minorEastAsia" w:hAnsi="Cambria Math" w:cs="Times New Roman"/>
                    <w:sz w:val="20"/>
                    <w:szCs w:val="20"/>
                  </w:rPr>
                  <m:t>-5.9</m:t>
                </m:r>
                <m:sSubSup>
                  <m:sSubSupPr>
                    <m:ctrlPr>
                      <w:rPr>
                        <w:rFonts w:ascii="Cambria Math" w:hAnsi="Cambria Math" w:cs="Times New Roman"/>
                        <w:i/>
                        <w:sz w:val="20"/>
                        <w:szCs w:val="20"/>
                      </w:rPr>
                    </m:ctrlPr>
                  </m:sSubSup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up>
                    <m:r>
                      <w:rPr>
                        <w:rFonts w:ascii="Cambria Math" w:hAnsi="Cambria Math" w:cs="Times New Roman"/>
                        <w:sz w:val="20"/>
                        <w:szCs w:val="20"/>
                      </w:rPr>
                      <m:t>2</m:t>
                    </m:r>
                  </m:sup>
                </m:sSubSup>
                <m:r>
                  <w:rPr>
                    <w:rFonts w:ascii="Cambria Math" w:eastAsiaTheme="minorEastAsia" w:hAnsi="Cambria Math" w:cs="Times New Roman"/>
                    <w:sz w:val="20"/>
                    <w:szCs w:val="20"/>
                  </w:rPr>
                  <m:t>-0.01</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air</m:t>
                    </m:r>
                  </m:sub>
                </m:sSub>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0.3</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i</m:t>
                        </m:r>
                      </m:sub>
                    </m:s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-2.2e</m:t>
                        </m:r>
                      </m:e>
                      <m:sup>
                        <m:r>
                          <w:rPr>
                            <w:rFonts w:ascii="Cambria Math" w:eastAsiaTheme="minorEastAsia" w:hAnsi="Cambria Math" w:cs="Times New Roman"/>
                            <w:sz w:val="20"/>
                            <w:szCs w:val="20"/>
                          </w:rPr>
                          <m:t>0.06</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V</m:t>
                            </m:r>
                          </m:e>
                        </m:acc>
                      </m:sup>
                    </m:sSup>
                  </m:e>
                </m:d>
              </m:oMath>
            </m:oMathPara>
          </w:p>
        </w:tc>
        <w:tc>
          <w:tcPr>
            <w:tcW w:w="558" w:type="dxa"/>
          </w:tcPr>
          <w:p w14:paraId="2A77A161" w14:textId="20ACD4F3" w:rsidR="00A80662" w:rsidRDefault="00A80662" w:rsidP="00D50AF1">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w:t>
            </w:r>
            <w:r w:rsidR="00940334">
              <w:rPr>
                <w:rFonts w:ascii="Times New Roman" w:eastAsiaTheme="minorEastAsia" w:hAnsi="Times New Roman" w:cs="Times New Roman"/>
                <w:sz w:val="20"/>
                <w:szCs w:val="20"/>
              </w:rPr>
              <w:t>2</w:t>
            </w:r>
            <w:r w:rsidR="00B322A1">
              <w:rPr>
                <w:rFonts w:ascii="Times New Roman" w:eastAsiaTheme="minorEastAsia" w:hAnsi="Times New Roman" w:cs="Times New Roman"/>
                <w:sz w:val="20"/>
                <w:szCs w:val="20"/>
              </w:rPr>
              <w:t>4</w:t>
            </w:r>
            <w:r>
              <w:rPr>
                <w:rFonts w:ascii="Times New Roman" w:eastAsiaTheme="minorEastAsia" w:hAnsi="Times New Roman" w:cs="Times New Roman"/>
                <w:sz w:val="20"/>
                <w:szCs w:val="20"/>
              </w:rPr>
              <w:t>)</w:t>
            </w:r>
          </w:p>
        </w:tc>
      </w:tr>
      <w:tr w:rsidR="00B322A1" w14:paraId="4E9F6A5F" w14:textId="77777777" w:rsidTr="006D0A0C">
        <w:tc>
          <w:tcPr>
            <w:tcW w:w="236" w:type="dxa"/>
          </w:tcPr>
          <w:p w14:paraId="54C0937B" w14:textId="77777777" w:rsidR="00B322A1" w:rsidRDefault="00B322A1" w:rsidP="00D50AF1">
            <w:pPr>
              <w:rPr>
                <w:rFonts w:ascii="Times New Roman" w:eastAsiaTheme="minorEastAsia" w:hAnsi="Times New Roman" w:cs="Times New Roman"/>
                <w:sz w:val="20"/>
                <w:szCs w:val="20"/>
              </w:rPr>
            </w:pPr>
          </w:p>
          <w:p w14:paraId="0CAD1489" w14:textId="77777777" w:rsidR="00B322A1" w:rsidRDefault="00B322A1" w:rsidP="00D50AF1">
            <w:pPr>
              <w:rPr>
                <w:rFonts w:ascii="Times New Roman" w:eastAsiaTheme="minorEastAsia" w:hAnsi="Times New Roman" w:cs="Times New Roman"/>
                <w:sz w:val="20"/>
                <w:szCs w:val="20"/>
              </w:rPr>
            </w:pPr>
          </w:p>
        </w:tc>
        <w:tc>
          <w:tcPr>
            <w:tcW w:w="8782" w:type="dxa"/>
          </w:tcPr>
          <w:p w14:paraId="66F98098" w14:textId="77777777" w:rsidR="00B322A1" w:rsidRDefault="00B322A1" w:rsidP="00D50AF1">
            <w:pPr>
              <w:rPr>
                <w:rFonts w:ascii="Times New Roman" w:eastAsia="MS Mincho" w:hAnsi="Times New Roman" w:cs="Times New Roman"/>
                <w:sz w:val="20"/>
                <w:szCs w:val="20"/>
              </w:rPr>
            </w:pPr>
          </w:p>
        </w:tc>
        <w:tc>
          <w:tcPr>
            <w:tcW w:w="558" w:type="dxa"/>
          </w:tcPr>
          <w:p w14:paraId="0CC7233C" w14:textId="77777777" w:rsidR="00B322A1" w:rsidRDefault="00B322A1" w:rsidP="00D50AF1">
            <w:pPr>
              <w:rPr>
                <w:rFonts w:ascii="Times New Roman" w:eastAsiaTheme="minorEastAsia" w:hAnsi="Times New Roman" w:cs="Times New Roman"/>
                <w:sz w:val="20"/>
                <w:szCs w:val="20"/>
              </w:rPr>
            </w:pPr>
          </w:p>
        </w:tc>
      </w:tr>
    </w:tbl>
    <w:p w14:paraId="5DC4DC36" w14:textId="247AD741" w:rsidR="00B322A1" w:rsidRPr="00B322A1" w:rsidRDefault="00B322A1" w:rsidP="5A109363">
      <w:pPr>
        <w:spacing w:after="0"/>
        <w:rPr>
          <w:rFonts w:ascii="Times New Roman" w:eastAsiaTheme="minorEastAsia" w:hAnsi="Times New Roman" w:cs="Times New Roman"/>
          <w:sz w:val="20"/>
          <w:szCs w:val="20"/>
        </w:rPr>
      </w:pPr>
      <w:r w:rsidRPr="5A109363">
        <w:rPr>
          <w:rFonts w:ascii="Times New Roman" w:eastAsiaTheme="minorEastAsia" w:hAnsi="Times New Roman" w:cs="Times New Roman"/>
          <w:sz w:val="20"/>
          <w:szCs w:val="20"/>
        </w:rPr>
        <w:t>Both models show good fits to the experimental data with average errors of 2.9 ± 1.9% for the cooling rate and 5.1 ± 4.7% for the efficiency. The rate model had an overall p-value of 7.1 x 10</w:t>
      </w:r>
      <w:r w:rsidRPr="5A109363">
        <w:rPr>
          <w:rFonts w:ascii="Times New Roman" w:eastAsiaTheme="minorEastAsia" w:hAnsi="Times New Roman" w:cs="Times New Roman"/>
          <w:sz w:val="20"/>
          <w:szCs w:val="20"/>
          <w:vertAlign w:val="superscript"/>
        </w:rPr>
        <w:t>-11</w:t>
      </w:r>
      <w:r w:rsidRPr="5A109363">
        <w:rPr>
          <w:rFonts w:ascii="Times New Roman" w:eastAsiaTheme="minorEastAsia" w:hAnsi="Times New Roman" w:cs="Times New Roman"/>
          <w:sz w:val="20"/>
          <w:szCs w:val="20"/>
        </w:rPr>
        <w:t>, adjusted and predicted R</w:t>
      </w:r>
      <w:r w:rsidRPr="5A109363">
        <w:rPr>
          <w:rFonts w:ascii="Times New Roman" w:eastAsiaTheme="minorEastAsia" w:hAnsi="Times New Roman" w:cs="Times New Roman"/>
          <w:sz w:val="20"/>
          <w:szCs w:val="20"/>
          <w:vertAlign w:val="superscript"/>
        </w:rPr>
        <w:t>2</w:t>
      </w:r>
      <w:r w:rsidRPr="5A109363">
        <w:rPr>
          <w:rFonts w:ascii="Times New Roman" w:eastAsiaTheme="minorEastAsia" w:hAnsi="Times New Roman" w:cs="Times New Roman"/>
          <w:sz w:val="20"/>
          <w:szCs w:val="20"/>
        </w:rPr>
        <w:t xml:space="preserve"> values of 98.3% and 97.3%, respectively, and a non-significant lack-of-fit with a p-value of 0.88. The efficiency model had an overall p-value of 3.3 x 10</w:t>
      </w:r>
      <w:r w:rsidRPr="5A109363">
        <w:rPr>
          <w:rFonts w:ascii="Times New Roman" w:eastAsiaTheme="minorEastAsia" w:hAnsi="Times New Roman" w:cs="Times New Roman"/>
          <w:sz w:val="20"/>
          <w:szCs w:val="20"/>
          <w:vertAlign w:val="superscript"/>
        </w:rPr>
        <w:t>-6</w:t>
      </w:r>
      <w:r w:rsidRPr="5A109363">
        <w:rPr>
          <w:rFonts w:ascii="Times New Roman" w:eastAsiaTheme="minorEastAsia" w:hAnsi="Times New Roman" w:cs="Times New Roman"/>
          <w:sz w:val="20"/>
          <w:szCs w:val="20"/>
        </w:rPr>
        <w:t>, adjusted and predicted R</w:t>
      </w:r>
      <w:r w:rsidRPr="5A109363">
        <w:rPr>
          <w:rFonts w:ascii="Times New Roman" w:eastAsiaTheme="minorEastAsia" w:hAnsi="Times New Roman" w:cs="Times New Roman"/>
          <w:sz w:val="20"/>
          <w:szCs w:val="20"/>
          <w:vertAlign w:val="superscript"/>
        </w:rPr>
        <w:t>2</w:t>
      </w:r>
      <w:r w:rsidRPr="5A109363">
        <w:rPr>
          <w:rFonts w:ascii="Times New Roman" w:eastAsiaTheme="minorEastAsia" w:hAnsi="Times New Roman" w:cs="Times New Roman"/>
          <w:sz w:val="20"/>
          <w:szCs w:val="20"/>
        </w:rPr>
        <w:t xml:space="preserve"> values of 91.8 and 90.4%, respectively, and non-significant lack-of-fit p-value of 0.98. The relative effects of temperature, flow rate, and air velocity are clearly evident in the surface plots shown in Figure 8: an increase in temperature causes a large upwards shift of the initial rate and efficiency, particularly at high air velocities. The water flow rate has a relatively small impact on the rate, only increasing by a predicted 61 W over the range of flow rates tested. The air velocity has a small predicted influence on the rate at the lowest temperature, with a 102 W increase over the range of air velocities at 31.5 </w:t>
      </w:r>
      <w:r w:rsidRPr="5A109363">
        <w:rPr>
          <w:rFonts w:ascii="Times New Roman" w:eastAsiaTheme="minorEastAsia" w:hAnsi="Times New Roman" w:cs="Times New Roman"/>
          <w:sz w:val="20"/>
          <w:szCs w:val="20"/>
          <w:vertAlign w:val="superscript"/>
        </w:rPr>
        <w:t>○</w:t>
      </w:r>
      <w:r w:rsidRPr="5A109363">
        <w:rPr>
          <w:rFonts w:ascii="Times New Roman" w:eastAsiaTheme="minorEastAsia" w:hAnsi="Times New Roman" w:cs="Times New Roman"/>
          <w:sz w:val="20"/>
          <w:szCs w:val="20"/>
        </w:rPr>
        <w:t xml:space="preserve">C compared to a 500 W increase over the same range at 58.5 </w:t>
      </w:r>
      <w:r w:rsidRPr="5A109363">
        <w:rPr>
          <w:rFonts w:ascii="Times New Roman" w:eastAsiaTheme="minorEastAsia" w:hAnsi="Times New Roman" w:cs="Times New Roman"/>
          <w:sz w:val="20"/>
          <w:szCs w:val="20"/>
          <w:vertAlign w:val="superscript"/>
        </w:rPr>
        <w:t>○</w:t>
      </w:r>
      <w:r w:rsidRPr="5A109363">
        <w:rPr>
          <w:rFonts w:ascii="Times New Roman" w:eastAsiaTheme="minorEastAsia" w:hAnsi="Times New Roman" w:cs="Times New Roman"/>
          <w:sz w:val="20"/>
          <w:szCs w:val="20"/>
        </w:rPr>
        <w:t xml:space="preserve">C. This clearly highlights the synergistic impact of the temperature and air velocity. As shown in Figure 8A, the initial cooling rate is maximized at 28.5 mL/s, 1.2 m/s and 58.5 </w:t>
      </w:r>
      <w:r w:rsidRPr="5A109363">
        <w:rPr>
          <w:rFonts w:ascii="Times New Roman" w:eastAsiaTheme="minorEastAsia" w:hAnsi="Times New Roman" w:cs="Times New Roman"/>
          <w:sz w:val="20"/>
          <w:szCs w:val="20"/>
          <w:vertAlign w:val="superscript"/>
        </w:rPr>
        <w:t>○</w:t>
      </w:r>
      <w:r w:rsidRPr="5A109363">
        <w:rPr>
          <w:rFonts w:ascii="Times New Roman" w:eastAsiaTheme="minorEastAsia" w:hAnsi="Times New Roman" w:cs="Times New Roman"/>
          <w:sz w:val="20"/>
          <w:szCs w:val="20"/>
        </w:rPr>
        <w:t xml:space="preserve">C with a predicted rate of 951 W. This combination of factors was tested in triplicate at similar ambient conditions and an initial rate of 932 ±3.7 W was observed, much higher than the previously observed maximum of 740 W observed during factorial experiments and within 20 W of the maximum predicted by the response surface equation. The maximum water-side efficiency of 31.6% is predicted at 12.9 mL/s, 1.2 m/s, and 58.5 </w:t>
      </w:r>
      <w:r w:rsidRPr="5A109363">
        <w:rPr>
          <w:rFonts w:ascii="Times New Roman" w:eastAsiaTheme="minorEastAsia" w:hAnsi="Times New Roman" w:cs="Times New Roman"/>
          <w:sz w:val="20"/>
          <w:szCs w:val="20"/>
          <w:vertAlign w:val="superscript"/>
        </w:rPr>
        <w:t>○</w:t>
      </w:r>
      <w:r w:rsidRPr="5A109363">
        <w:rPr>
          <w:rFonts w:ascii="Times New Roman" w:eastAsiaTheme="minorEastAsia" w:hAnsi="Times New Roman" w:cs="Times New Roman"/>
          <w:sz w:val="20"/>
          <w:szCs w:val="20"/>
        </w:rPr>
        <w:t xml:space="preserve">C. This combination was also tested experimentally in triplicate and an efficiency of 31.1 ± 0.1% was observed, again much higher than the maximum of 22.8% observed during factorial runs and close to the predicted maximum efficiency, suggesting good predictive power of the response surface equation. </w:t>
      </w:r>
    </w:p>
    <w:p w14:paraId="48DEE638" w14:textId="77777777" w:rsidR="00A80662" w:rsidRDefault="00A80662" w:rsidP="00D50AF1">
      <w:pPr>
        <w:spacing w:after="0"/>
        <w:rPr>
          <w:rFonts w:ascii="Times New Roman" w:eastAsiaTheme="minorEastAsia" w:hAnsi="Times New Roman" w:cs="Times New Roman"/>
          <w:sz w:val="20"/>
          <w:szCs w:val="20"/>
        </w:rPr>
      </w:pPr>
    </w:p>
    <w:p w14:paraId="52521530" w14:textId="0C1161AF" w:rsidR="006D0A0C" w:rsidRPr="003E756D" w:rsidRDefault="006D0A0C" w:rsidP="7E65F04D">
      <w:pPr>
        <w:spacing w:after="0"/>
        <w:rPr>
          <w:rFonts w:ascii="Times New Roman" w:eastAsiaTheme="minorEastAsia" w:hAnsi="Times New Roman" w:cs="Times New Roman"/>
          <w:sz w:val="20"/>
          <w:szCs w:val="20"/>
        </w:rPr>
      </w:pPr>
      <w:r>
        <w:rPr>
          <w:rFonts w:ascii="Times New Roman" w:hAnsi="Times New Roman" w:cs="Times New Roman"/>
          <w:i/>
          <w:noProof/>
          <w:sz w:val="20"/>
          <w:szCs w:val="20"/>
        </w:rPr>
        <mc:AlternateContent>
          <mc:Choice Requires="wpg">
            <w:drawing>
              <wp:inline distT="0" distB="0" distL="0" distR="0" wp14:anchorId="4BD6D225" wp14:editId="0B48BE32">
                <wp:extent cx="6050280" cy="2667000"/>
                <wp:effectExtent l="0" t="0" r="7620" b="0"/>
                <wp:docPr id="347" name="Group 347"/>
                <wp:cNvGraphicFramePr/>
                <a:graphic xmlns:a="http://schemas.openxmlformats.org/drawingml/2006/main">
                  <a:graphicData uri="http://schemas.microsoft.com/office/word/2010/wordprocessingGroup">
                    <wpg:wgp>
                      <wpg:cNvGrpSpPr/>
                      <wpg:grpSpPr>
                        <a:xfrm>
                          <a:off x="0" y="0"/>
                          <a:ext cx="6050280" cy="2667000"/>
                          <a:chOff x="0" y="0"/>
                          <a:chExt cx="6050280" cy="2667000"/>
                        </a:xfrm>
                      </wpg:grpSpPr>
                      <wpg:grpSp>
                        <wpg:cNvPr id="340" name="Group 340"/>
                        <wpg:cNvGrpSpPr/>
                        <wpg:grpSpPr>
                          <a:xfrm>
                            <a:off x="60960" y="160020"/>
                            <a:ext cx="5989320" cy="2506980"/>
                            <a:chOff x="1" y="198120"/>
                            <a:chExt cx="5990563" cy="2506980"/>
                          </a:xfrm>
                        </wpg:grpSpPr>
                        <pic:pic xmlns:pic="http://schemas.openxmlformats.org/drawingml/2006/picture">
                          <pic:nvPicPr>
                            <pic:cNvPr id="339" name="Picture 339"/>
                            <pic:cNvPicPr>
                              <a:picLocks noChangeAspect="1"/>
                            </pic:cNvPicPr>
                          </pic:nvPicPr>
                          <pic:blipFill rotWithShape="1">
                            <a:blip r:embed="rId44" cstate="print">
                              <a:extLst>
                                <a:ext uri="{28A0092B-C50C-407E-A947-70E740481C1C}">
                                  <a14:useLocalDpi xmlns:a14="http://schemas.microsoft.com/office/drawing/2010/main" val="0"/>
                                </a:ext>
                              </a:extLst>
                            </a:blip>
                            <a:srcRect l="5897" t="7985" r="30898" b="5655"/>
                            <a:stretch/>
                          </pic:blipFill>
                          <pic:spPr bwMode="auto">
                            <a:xfrm>
                              <a:off x="3063241" y="198120"/>
                              <a:ext cx="2927323"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8" name="Picture 338"/>
                            <pic:cNvPicPr>
                              <a:picLocks noChangeAspect="1"/>
                            </pic:cNvPicPr>
                          </pic:nvPicPr>
                          <pic:blipFill rotWithShape="1">
                            <a:blip r:embed="rId45" cstate="print">
                              <a:extLst>
                                <a:ext uri="{28A0092B-C50C-407E-A947-70E740481C1C}">
                                  <a14:useLocalDpi xmlns:a14="http://schemas.microsoft.com/office/drawing/2010/main" val="0"/>
                                </a:ext>
                              </a:extLst>
                            </a:blip>
                            <a:srcRect l="5641" t="5673" r="25641" b="3555"/>
                            <a:stretch/>
                          </pic:blipFill>
                          <pic:spPr bwMode="auto">
                            <a:xfrm>
                              <a:off x="1" y="198120"/>
                              <a:ext cx="3017830" cy="2468880"/>
                            </a:xfrm>
                            <a:prstGeom prst="rect">
                              <a:avLst/>
                            </a:prstGeom>
                            <a:ln>
                              <a:noFill/>
                            </a:ln>
                            <a:extLst>
                              <a:ext uri="{53640926-AAD7-44D8-BBD7-CCE9431645EC}">
                                <a14:shadowObscured xmlns:a14="http://schemas.microsoft.com/office/drawing/2010/main"/>
                              </a:ext>
                            </a:extLst>
                          </pic:spPr>
                        </pic:pic>
                      </wpg:grpSp>
                      <wps:wsp>
                        <wps:cNvPr id="341" name="Text Box 2"/>
                        <wps:cNvSpPr txBox="1">
                          <a:spLocks noChangeArrowheads="1"/>
                        </wps:cNvSpPr>
                        <wps:spPr bwMode="auto">
                          <a:xfrm>
                            <a:off x="0" y="7620"/>
                            <a:ext cx="297180" cy="350520"/>
                          </a:xfrm>
                          <a:prstGeom prst="rect">
                            <a:avLst/>
                          </a:prstGeom>
                          <a:solidFill>
                            <a:srgbClr val="FFFFFF"/>
                          </a:solidFill>
                          <a:ln w="9525">
                            <a:noFill/>
                            <a:miter lim="800000"/>
                            <a:headEnd/>
                            <a:tailEnd/>
                          </a:ln>
                        </wps:spPr>
                        <wps:txbx>
                          <w:txbxContent>
                            <w:p w14:paraId="58D57E72" w14:textId="75BBC8EB" w:rsidR="002F6C3D" w:rsidRPr="006D0A0C" w:rsidRDefault="002F6C3D">
                              <w:pPr>
                                <w:rPr>
                                  <w:b/>
                                  <w:sz w:val="28"/>
                                  <w:szCs w:val="28"/>
                                </w:rPr>
                              </w:pPr>
                              <w:r w:rsidRPr="006D0A0C">
                                <w:rPr>
                                  <w:b/>
                                  <w:sz w:val="28"/>
                                  <w:szCs w:val="28"/>
                                </w:rPr>
                                <w:t>A</w:t>
                              </w:r>
                            </w:p>
                          </w:txbxContent>
                        </wps:txbx>
                        <wps:bodyPr rot="0" vert="horz" wrap="square" lIns="91440" tIns="45720" rIns="91440" bIns="45720" anchor="t" anchorCtr="0">
                          <a:noAutofit/>
                        </wps:bodyPr>
                      </wps:wsp>
                      <wps:wsp>
                        <wps:cNvPr id="344" name="Text Box 2"/>
                        <wps:cNvSpPr txBox="1">
                          <a:spLocks noChangeArrowheads="1"/>
                        </wps:cNvSpPr>
                        <wps:spPr bwMode="auto">
                          <a:xfrm>
                            <a:off x="3078480" y="0"/>
                            <a:ext cx="297180" cy="350520"/>
                          </a:xfrm>
                          <a:prstGeom prst="rect">
                            <a:avLst/>
                          </a:prstGeom>
                          <a:solidFill>
                            <a:srgbClr val="FFFFFF"/>
                          </a:solidFill>
                          <a:ln w="9525">
                            <a:noFill/>
                            <a:miter lim="800000"/>
                            <a:headEnd/>
                            <a:tailEnd/>
                          </a:ln>
                        </wps:spPr>
                        <wps:txbx>
                          <w:txbxContent>
                            <w:p w14:paraId="0712B026" w14:textId="7325496E" w:rsidR="002F6C3D" w:rsidRPr="006D0A0C" w:rsidRDefault="002F6C3D" w:rsidP="006D0A0C">
                              <w:pPr>
                                <w:rPr>
                                  <w:b/>
                                  <w:sz w:val="28"/>
                                  <w:szCs w:val="28"/>
                                </w:rPr>
                              </w:pPr>
                              <w:r>
                                <w:rPr>
                                  <w:b/>
                                  <w:sz w:val="28"/>
                                  <w:szCs w:val="28"/>
                                </w:rPr>
                                <w:t>B</w:t>
                              </w:r>
                            </w:p>
                          </w:txbxContent>
                        </wps:txbx>
                        <wps:bodyPr rot="0" vert="horz" wrap="square" lIns="91440" tIns="45720" rIns="91440" bIns="45720" anchor="t" anchorCtr="0">
                          <a:noAutofit/>
                        </wps:bodyPr>
                      </wps:wsp>
                    </wpg:wgp>
                  </a:graphicData>
                </a:graphic>
              </wp:inline>
            </w:drawing>
          </mc:Choice>
          <mc:Fallback>
            <w:pict>
              <v:group w14:anchorId="4BD6D225" id="Group 347" o:spid="_x0000_s1090" style="width:476.4pt;height:210pt;mso-position-horizontal-relative:char;mso-position-vertical-relative:line" coordsize="60502,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">
                <v:group id="Group 340" o:spid="_x0000_s1091" style="position:absolute;left:609;top:1600;width:59893;height:25070" coordorigin=",1981" coordsize="59905,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339" o:spid="_x0000_s1092" type="#_x0000_t75" style="position:absolute;left:30632;top:1981;width:29273;height:2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">
                    <v:imagedata r:id="rId46" o:title="" croptop="5233f" cropbottom="3706f" cropleft="3865f" cropright="20249f"/>
                  </v:shape>
                  <v:shape id="Picture 338" o:spid="_x0000_s1093" type="#_x0000_t75" style="position:absolute;top:1981;width:30178;height:24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">
                    <v:imagedata r:id="rId47" o:title="" croptop="3718f" cropbottom="2330f" cropleft="3697f" cropright="16804f"/>
                  </v:shape>
                </v:group>
                <v:shape id="Text Box 2" o:spid="_x0000_s1094" type="#_x0000_t202" style="position:absolute;top:76;width:2971;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" stroked="f">
                  <v:textbox>
                    <w:txbxContent>
                      <w:p w14:paraId="58D57E72" w14:textId="75BBC8EB" w:rsidR="002F6C3D" w:rsidRPr="006D0A0C" w:rsidRDefault="002F6C3D">
                        <w:pPr>
                          <w:rPr>
                            <w:b/>
                            <w:sz w:val="28"/>
                            <w:szCs w:val="28"/>
                          </w:rPr>
                        </w:pPr>
                        <w:r w:rsidRPr="006D0A0C">
                          <w:rPr>
                            <w:b/>
                            <w:sz w:val="28"/>
                            <w:szCs w:val="28"/>
                          </w:rPr>
                          <w:t>A</w:t>
                        </w:r>
                      </w:p>
                    </w:txbxContent>
                  </v:textbox>
                </v:shape>
                <v:shape id="Text Box 2" o:spid="_x0000_s1095" type="#_x0000_t202" style="position:absolute;left:30784;width:297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" stroked="f">
                  <v:textbox>
                    <w:txbxContent>
                      <w:p w14:paraId="0712B026" w14:textId="7325496E" w:rsidR="002F6C3D" w:rsidRPr="006D0A0C" w:rsidRDefault="002F6C3D" w:rsidP="006D0A0C">
                        <w:pPr>
                          <w:rPr>
                            <w:b/>
                            <w:sz w:val="28"/>
                            <w:szCs w:val="28"/>
                          </w:rPr>
                        </w:pPr>
                        <w:r>
                          <w:rPr>
                            <w:b/>
                            <w:sz w:val="28"/>
                            <w:szCs w:val="28"/>
                          </w:rPr>
                          <w:t>B</w:t>
                        </w:r>
                      </w:p>
                    </w:txbxContent>
                  </v:textbox>
                </v:shape>
                <w10:anchorlock/>
              </v:group>
            </w:pict>
          </mc:Fallback>
        </mc:AlternateContent>
      </w:r>
    </w:p>
    <w:p w14:paraId="012EAF01" w14:textId="0C95B9FA" w:rsidR="00D50AF1" w:rsidRPr="007C3222" w:rsidRDefault="00CD18C0" w:rsidP="00EE6498">
      <w:pPr>
        <w:spacing w:after="0"/>
        <w:rPr>
          <w:rFonts w:ascii="Times New Roman" w:hAnsi="Times New Roman" w:cs="Times New Roman"/>
          <w:sz w:val="20"/>
          <w:szCs w:val="20"/>
        </w:rPr>
      </w:pPr>
      <w:r w:rsidRPr="5A109363">
        <w:rPr>
          <w:rFonts w:ascii="Times New Roman" w:hAnsi="Times New Roman" w:cs="Times New Roman"/>
          <w:b/>
          <w:bCs/>
          <w:sz w:val="20"/>
          <w:szCs w:val="20"/>
        </w:rPr>
        <w:t>Figure 8</w:t>
      </w:r>
      <w:r w:rsidR="000419E0" w:rsidRPr="5A109363">
        <w:rPr>
          <w:rFonts w:ascii="Times New Roman" w:hAnsi="Times New Roman" w:cs="Times New Roman"/>
          <w:b/>
          <w:bCs/>
          <w:sz w:val="20"/>
          <w:szCs w:val="20"/>
        </w:rPr>
        <w:t>.</w:t>
      </w:r>
      <w:r w:rsidR="000419E0" w:rsidRPr="5A109363">
        <w:rPr>
          <w:rFonts w:ascii="Times New Roman" w:hAnsi="Times New Roman" w:cs="Times New Roman"/>
          <w:sz w:val="20"/>
          <w:szCs w:val="20"/>
        </w:rPr>
        <w:t xml:space="preserve"> Response surface plots for initial cooling rate (A) and water side efficiency (B) as functions of water flow rate, air velocity at initial temperatures of 31.5 </w:t>
      </w:r>
      <w:r w:rsidR="000419E0" w:rsidRPr="00865CB2">
        <w:rPr>
          <w:rFonts w:ascii="Times New Roman" w:hAnsi="Times New Roman" w:cs="Times New Roman"/>
          <w:sz w:val="20"/>
          <w:szCs w:val="20"/>
          <w:highlight w:val="yellow"/>
          <w:rPrChange w:id="29" w:author="Bernie Van Wie" w:date="2022-05-24T21:00:00Z">
            <w:rPr>
              <w:rFonts w:ascii="Times New Roman" w:hAnsi="Times New Roman" w:cs="Times New Roman"/>
              <w:sz w:val="20"/>
              <w:szCs w:val="20"/>
            </w:rPr>
          </w:rPrChange>
        </w:rPr>
        <w:t>⁰C</w:t>
      </w:r>
      <w:r w:rsidR="000419E0" w:rsidRPr="5A109363">
        <w:rPr>
          <w:rFonts w:ascii="Times New Roman" w:hAnsi="Times New Roman" w:cs="Times New Roman"/>
          <w:sz w:val="20"/>
          <w:szCs w:val="20"/>
        </w:rPr>
        <w:t xml:space="preserve"> (lower surfaces) and 58.5 </w:t>
      </w:r>
      <w:r w:rsidR="000419E0" w:rsidRPr="00865CB2">
        <w:rPr>
          <w:rFonts w:ascii="Times New Roman" w:hAnsi="Times New Roman" w:cs="Times New Roman"/>
          <w:sz w:val="20"/>
          <w:szCs w:val="20"/>
          <w:highlight w:val="yellow"/>
          <w:rPrChange w:id="30" w:author="Bernie Van Wie" w:date="2022-05-24T21:00:00Z">
            <w:rPr>
              <w:rFonts w:ascii="Times New Roman" w:hAnsi="Times New Roman" w:cs="Times New Roman"/>
              <w:sz w:val="20"/>
              <w:szCs w:val="20"/>
            </w:rPr>
          </w:rPrChange>
        </w:rPr>
        <w:t>⁰C</w:t>
      </w:r>
      <w:r w:rsidR="000419E0" w:rsidRPr="5A109363">
        <w:rPr>
          <w:rFonts w:ascii="Times New Roman" w:hAnsi="Times New Roman" w:cs="Times New Roman"/>
          <w:sz w:val="20"/>
          <w:szCs w:val="20"/>
        </w:rPr>
        <w:t xml:space="preserve"> (upper surfaces).</w:t>
      </w:r>
    </w:p>
    <w:p w14:paraId="76FC6A23" w14:textId="77777777" w:rsidR="00D50AF1" w:rsidRDefault="00D50AF1" w:rsidP="00EE6498">
      <w:pPr>
        <w:spacing w:after="0"/>
        <w:rPr>
          <w:rFonts w:ascii="Times New Roman" w:hAnsi="Times New Roman" w:cs="Times New Roman"/>
          <w:i/>
          <w:sz w:val="20"/>
          <w:szCs w:val="20"/>
        </w:rPr>
      </w:pPr>
    </w:p>
    <w:p w14:paraId="68AB668F" w14:textId="77777777" w:rsidR="00B322A1" w:rsidRDefault="00B322A1" w:rsidP="00B322A1">
      <w:pPr>
        <w:spacing w:after="0"/>
        <w:rPr>
          <w:rFonts w:ascii="Times New Roman" w:hAnsi="Times New Roman" w:cs="Times New Roman"/>
          <w:sz w:val="20"/>
          <w:szCs w:val="20"/>
        </w:rPr>
      </w:pPr>
      <w:r w:rsidRPr="00B322A1">
        <w:rPr>
          <w:rFonts w:ascii="Times New Roman" w:hAnsi="Times New Roman" w:cs="Times New Roman"/>
          <w:sz w:val="20"/>
          <w:szCs w:val="20"/>
        </w:rPr>
        <w:t xml:space="preserve">Regression results reveal that the cooling rate and efficiency cannot be maximized simultaneously. Because of the relatively weak dependence of the cooling rate on water flow rate, a high rate of cooling may still be achieved at low </w:t>
      </w:r>
      <w:r w:rsidRPr="00B322A1">
        <w:rPr>
          <w:rFonts w:ascii="Times New Roman" w:hAnsi="Times New Roman" w:cs="Times New Roman"/>
          <w:sz w:val="20"/>
          <w:szCs w:val="20"/>
        </w:rPr>
        <w:lastRenderedPageBreak/>
        <w:t xml:space="preserve">flow rates. Decreasing the flow rate from the optimum of 28.5 mL/s to 12.9 mL/s results in only a 7.1% decrease in the rate from 951 to 881 W, but a 59.8% increase in efficiency, from 19.8 to 31.6%. Thus, it is recommended that the evaporative cooler be operated at low flow rates, high air velocities, and high initial temperatures for the best overall performance. Response surface results provide a clear picture of the overall effects of each operating parameter on the evaporative cooler performance, which agree with results predicted by the steady-state numerical model, help to highlight several key interactions between factors, particularly the synergistic interaction between air velocity and initial temperature on the cooling rate, and allow identification of optimum conditions to maximize the rate and efficiency. </w:t>
      </w:r>
    </w:p>
    <w:p w14:paraId="7B12901A" w14:textId="77777777" w:rsidR="00B322A1" w:rsidRPr="00B322A1" w:rsidRDefault="00B322A1" w:rsidP="00B322A1">
      <w:pPr>
        <w:spacing w:after="0"/>
        <w:rPr>
          <w:rFonts w:ascii="Times New Roman" w:hAnsi="Times New Roman" w:cs="Times New Roman"/>
          <w:sz w:val="20"/>
          <w:szCs w:val="20"/>
        </w:rPr>
      </w:pPr>
    </w:p>
    <w:p w14:paraId="128A6A52" w14:textId="77777777" w:rsidR="00B322A1" w:rsidRPr="00B322A1" w:rsidRDefault="00B322A1" w:rsidP="00B322A1">
      <w:pPr>
        <w:spacing w:after="0"/>
        <w:rPr>
          <w:rFonts w:ascii="Times New Roman" w:hAnsi="Times New Roman" w:cs="Times New Roman"/>
          <w:sz w:val="20"/>
          <w:szCs w:val="20"/>
        </w:rPr>
      </w:pPr>
      <w:r w:rsidRPr="00B322A1">
        <w:rPr>
          <w:rFonts w:ascii="Times New Roman" w:hAnsi="Times New Roman" w:cs="Times New Roman"/>
          <w:sz w:val="20"/>
          <w:szCs w:val="20"/>
        </w:rPr>
        <w:t>In summary, our intent of developing a miniature, inexpensive evaporative cooler suitable for testing packing materials and for demonstrating underlying principles to students has been met. Instructors may use the system to display both sensible and latent heat phenomena and first principles modeling of heat transfer effects taking place with confidence that resultant data will be consistent with predicted trends.</w:t>
      </w:r>
    </w:p>
    <w:p w14:paraId="5FA4E3ED" w14:textId="77777777" w:rsidR="007C3222" w:rsidRDefault="007C3222" w:rsidP="00EE6498">
      <w:pPr>
        <w:spacing w:after="0"/>
        <w:rPr>
          <w:rFonts w:ascii="Times New Roman" w:hAnsi="Times New Roman" w:cs="Times New Roman"/>
          <w:i/>
          <w:sz w:val="20"/>
          <w:szCs w:val="20"/>
        </w:rPr>
      </w:pPr>
    </w:p>
    <w:p w14:paraId="3257B896" w14:textId="56E8DAF9" w:rsidR="00B71A8A" w:rsidRPr="002A0A44" w:rsidRDefault="00EF267C" w:rsidP="7E65F04D">
      <w:pPr>
        <w:spacing w:after="0"/>
        <w:rPr>
          <w:rFonts w:ascii="Times New Roman" w:hAnsi="Times New Roman" w:cs="Times New Roman"/>
          <w:b/>
          <w:bCs/>
          <w:sz w:val="20"/>
          <w:szCs w:val="20"/>
        </w:rPr>
      </w:pPr>
      <w:r w:rsidRPr="7E65F04D">
        <w:rPr>
          <w:rFonts w:ascii="Times New Roman" w:hAnsi="Times New Roman" w:cs="Times New Roman"/>
          <w:b/>
          <w:bCs/>
          <w:sz w:val="20"/>
          <w:szCs w:val="20"/>
        </w:rPr>
        <w:t xml:space="preserve">5. </w:t>
      </w:r>
      <w:r w:rsidR="002A0A44" w:rsidRPr="7E65F04D">
        <w:rPr>
          <w:rFonts w:ascii="Times New Roman" w:hAnsi="Times New Roman" w:cs="Times New Roman"/>
          <w:b/>
          <w:bCs/>
          <w:sz w:val="20"/>
          <w:szCs w:val="20"/>
        </w:rPr>
        <w:t>Conclusion</w:t>
      </w:r>
      <w:r w:rsidR="00A523DF" w:rsidRPr="7E65F04D">
        <w:rPr>
          <w:rFonts w:ascii="Times New Roman" w:hAnsi="Times New Roman" w:cs="Times New Roman"/>
          <w:b/>
          <w:bCs/>
          <w:sz w:val="20"/>
          <w:szCs w:val="20"/>
        </w:rPr>
        <w:t>s</w:t>
      </w:r>
    </w:p>
    <w:p w14:paraId="43A372A4" w14:textId="69AB6EB6" w:rsidR="00B71A8A" w:rsidRDefault="00B322A1" w:rsidP="00EE6498">
      <w:pPr>
        <w:spacing w:after="0"/>
        <w:rPr>
          <w:rFonts w:ascii="Times New Roman" w:hAnsi="Times New Roman" w:cs="Times New Roman"/>
          <w:sz w:val="20"/>
          <w:szCs w:val="20"/>
        </w:rPr>
      </w:pPr>
      <w:r w:rsidRPr="00B322A1">
        <w:rPr>
          <w:rFonts w:ascii="Times New Roman" w:hAnsi="Times New Roman" w:cs="Times New Roman"/>
          <w:sz w:val="20"/>
          <w:szCs w:val="20"/>
        </w:rPr>
        <w:t xml:space="preserve">Herein, the development and characterization of a very low-cost, miniaturized direct cross-flow evaporative cooler is detailed. A simple steady-state finite difference model for the prediction of the water-side temperature profiles, outlet air conditions, and overall performance which accounts for temperature and velocity variations within the water film and makes use of empirical correlations to estimate the air-side heat and mass transfer coefficients is also presented. The numerical model, which may be palatable to undergraduate engineering students due to its simple nature, shows good agreement with measured water and air outlet temperatures, cooling rates, and efficiencies even with the inclusion of just a single, easily optimized fitting parameter. The performance of the evaporative cooler is evaluated over a wide range of water flow rates, air velocities, and initial water temperatures in a central composite fractional factorial design study, allowing the identification of synergistic and antagonistic interactions between operating parameters not often explored in the literature. Increases to the air velocity and temperature increase both the initial cooling rate and water-side efficiency, and a key synergistic interaction between the air velocity and initial water temperature is identified. Increasing the water flow rate is found to increase the initial rate but decrease the efficiency. Results obtained with the low-cost, miniaturized device agree remarkably well with experimental and numerical literature studies on larger-scale evaporative cooling towers and air-cooling devices. Thus, we conclude that the low-cost system and accompanying model will be useful for classroom applications, where it can be used to further students’ understanding of the complex heat and mass transfer phenomena occurring during evaporative cooling, better preparing them to design and optimize industrial systems, and for use as a low-cost, simple alternative to traditional larger-scale experimental laboratory apparatuses for preliminary, rapid testing of new packing materials, packing orientations, and other novel aspects of evaporative cooler development. </w:t>
      </w:r>
    </w:p>
    <w:p w14:paraId="656BDC98" w14:textId="77777777" w:rsidR="00B322A1" w:rsidRDefault="00B322A1" w:rsidP="002A0A44">
      <w:pPr>
        <w:spacing w:after="0"/>
        <w:rPr>
          <w:rFonts w:ascii="Times New Roman" w:hAnsi="Times New Roman" w:cs="Times New Roman"/>
          <w:b/>
          <w:sz w:val="20"/>
          <w:szCs w:val="20"/>
        </w:rPr>
      </w:pPr>
    </w:p>
    <w:p w14:paraId="298E9BD7" w14:textId="1650B793" w:rsidR="002F6C3D" w:rsidRDefault="002F6C3D" w:rsidP="002A0A44">
      <w:pPr>
        <w:spacing w:after="0"/>
        <w:rPr>
          <w:rFonts w:ascii="Times New Roman" w:hAnsi="Times New Roman" w:cs="Times New Roman"/>
          <w:b/>
          <w:sz w:val="20"/>
          <w:szCs w:val="20"/>
        </w:rPr>
      </w:pPr>
      <w:r>
        <w:rPr>
          <w:rFonts w:ascii="Times New Roman" w:hAnsi="Times New Roman" w:cs="Times New Roman"/>
          <w:b/>
          <w:sz w:val="20"/>
          <w:szCs w:val="20"/>
        </w:rPr>
        <w:t>Acknowledgements</w:t>
      </w:r>
    </w:p>
    <w:p w14:paraId="5EFD6105" w14:textId="14C47EA9" w:rsidR="002F6C3D" w:rsidRPr="002F6C3D" w:rsidRDefault="002F6C3D" w:rsidP="002A0A44">
      <w:pPr>
        <w:spacing w:after="0"/>
        <w:rPr>
          <w:rFonts w:ascii="Times New Roman" w:hAnsi="Times New Roman" w:cs="Times New Roman"/>
          <w:sz w:val="20"/>
          <w:szCs w:val="20"/>
        </w:rPr>
      </w:pPr>
      <w:r w:rsidRPr="002F6C3D">
        <w:rPr>
          <w:rFonts w:ascii="Times New Roman" w:hAnsi="Times New Roman" w:cs="Times New Roman"/>
          <w:sz w:val="20"/>
          <w:szCs w:val="20"/>
        </w:rPr>
        <w:t xml:space="preserve">This work was supported by </w:t>
      </w:r>
      <w:del w:id="31" w:author="Bernie Van Wie" w:date="2022-05-24T20:58:00Z">
        <w:r w:rsidRPr="002F6C3D" w:rsidDel="00295FB6">
          <w:rPr>
            <w:rFonts w:ascii="Times New Roman" w:hAnsi="Times New Roman" w:cs="Times New Roman"/>
            <w:sz w:val="20"/>
            <w:szCs w:val="20"/>
          </w:rPr>
          <w:delText xml:space="preserve">the </w:delText>
        </w:r>
      </w:del>
      <w:r w:rsidRPr="002F6C3D">
        <w:rPr>
          <w:rFonts w:ascii="Times New Roman" w:hAnsi="Times New Roman" w:cs="Times New Roman"/>
          <w:sz w:val="20"/>
          <w:szCs w:val="20"/>
        </w:rPr>
        <w:t xml:space="preserve">National Science Foundation </w:t>
      </w:r>
      <w:del w:id="32" w:author="Bernie Van Wie" w:date="2022-05-24T20:59:00Z">
        <w:r w:rsidRPr="002F6C3D" w:rsidDel="00295FB6">
          <w:rPr>
            <w:rFonts w:ascii="Times New Roman" w:hAnsi="Times New Roman" w:cs="Times New Roman"/>
            <w:sz w:val="20"/>
            <w:szCs w:val="20"/>
          </w:rPr>
          <w:delText>[</w:delText>
        </w:r>
      </w:del>
      <w:r w:rsidRPr="002F6C3D">
        <w:rPr>
          <w:rFonts w:ascii="Times New Roman" w:hAnsi="Times New Roman" w:cs="Times New Roman"/>
          <w:sz w:val="20"/>
          <w:szCs w:val="20"/>
        </w:rPr>
        <w:t>grant DUE 1821578</w:t>
      </w:r>
      <w:del w:id="33" w:author="Bernie Van Wie" w:date="2022-05-24T20:59:00Z">
        <w:r w:rsidRPr="002F6C3D" w:rsidDel="00295FB6">
          <w:rPr>
            <w:rFonts w:ascii="Times New Roman" w:hAnsi="Times New Roman" w:cs="Times New Roman"/>
            <w:sz w:val="20"/>
            <w:szCs w:val="20"/>
          </w:rPr>
          <w:delText>]</w:delText>
        </w:r>
      </w:del>
      <w:r w:rsidRPr="002F6C3D">
        <w:rPr>
          <w:rFonts w:ascii="Times New Roman" w:hAnsi="Times New Roman" w:cs="Times New Roman"/>
          <w:sz w:val="20"/>
          <w:szCs w:val="20"/>
        </w:rPr>
        <w:t xml:space="preserve">. The authors acknowledge support from Eric Barrow of the Washington State University machine shop who assisted with prototype design and construction. </w:t>
      </w:r>
    </w:p>
    <w:p w14:paraId="397FD575" w14:textId="77777777" w:rsidR="002F6C3D" w:rsidRDefault="002F6C3D" w:rsidP="002A0A44">
      <w:pPr>
        <w:spacing w:after="0"/>
        <w:rPr>
          <w:rFonts w:ascii="Times New Roman" w:hAnsi="Times New Roman" w:cs="Times New Roman"/>
          <w:b/>
          <w:sz w:val="20"/>
          <w:szCs w:val="20"/>
        </w:rPr>
      </w:pPr>
    </w:p>
    <w:p w14:paraId="7071E281" w14:textId="77777777" w:rsidR="002A0A44" w:rsidRPr="007C3222" w:rsidRDefault="00E74B42" w:rsidP="002A0A44">
      <w:pPr>
        <w:spacing w:after="0"/>
        <w:rPr>
          <w:rFonts w:ascii="Times New Roman" w:hAnsi="Times New Roman" w:cs="Times New Roman"/>
          <w:b/>
          <w:sz w:val="20"/>
          <w:szCs w:val="20"/>
        </w:rPr>
      </w:pPr>
      <w:r w:rsidRPr="007C3222">
        <w:rPr>
          <w:rFonts w:ascii="Times New Roman" w:hAnsi="Times New Roman" w:cs="Times New Roman"/>
          <w:b/>
          <w:sz w:val="20"/>
          <w:szCs w:val="20"/>
        </w:rPr>
        <w:t>References</w:t>
      </w:r>
    </w:p>
    <w:p w14:paraId="06AE460E" w14:textId="1E12B344"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w:t>
      </w:r>
      <w:r>
        <w:tab/>
      </w:r>
      <w:r w:rsidRPr="5A109363">
        <w:rPr>
          <w:rFonts w:ascii="Times New Roman" w:hAnsi="Times New Roman" w:cs="Times New Roman"/>
          <w:sz w:val="20"/>
          <w:szCs w:val="20"/>
        </w:rPr>
        <w:t>Cuce, P.M. and S. Riffat, A state of the art review of evaporative cooling systems for building applications, Renewable and Sustainable Energy Reviews, 54 (2016), pp. 1240-1249.</w:t>
      </w:r>
    </w:p>
    <w:p w14:paraId="66C2304B" w14:textId="3D1F2043"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w:t>
      </w:r>
      <w:r>
        <w:tab/>
      </w:r>
      <w:r w:rsidRPr="5A109363">
        <w:rPr>
          <w:rFonts w:ascii="Times New Roman" w:hAnsi="Times New Roman" w:cs="Times New Roman"/>
          <w:sz w:val="20"/>
          <w:szCs w:val="20"/>
        </w:rPr>
        <w:t>Foroushani, S., Misconceptions in engineering thermodynamics: A review, International Journal of Mechanical Engineering Education</w:t>
      </w:r>
      <w:r w:rsidRPr="00865CB2">
        <w:rPr>
          <w:rFonts w:ascii="Times New Roman" w:hAnsi="Times New Roman" w:cs="Times New Roman"/>
          <w:sz w:val="20"/>
          <w:szCs w:val="20"/>
          <w:highlight w:val="yellow"/>
          <w:rPrChange w:id="34" w:author="Bernie Van Wie" w:date="2022-05-24T21:00:00Z">
            <w:rPr>
              <w:rFonts w:ascii="Times New Roman" w:hAnsi="Times New Roman" w:cs="Times New Roman"/>
              <w:sz w:val="20"/>
              <w:szCs w:val="20"/>
            </w:rPr>
          </w:rPrChange>
        </w:rPr>
        <w:t xml:space="preserve">, </w:t>
      </w:r>
      <w:del w:id="35" w:author="Bernie Van Wie" w:date="2022-05-24T21:00:00Z">
        <w:r w:rsidRPr="00865CB2" w:rsidDel="00865CB2">
          <w:rPr>
            <w:rFonts w:ascii="Times New Roman" w:hAnsi="Times New Roman" w:cs="Times New Roman"/>
            <w:sz w:val="20"/>
            <w:szCs w:val="20"/>
            <w:highlight w:val="yellow"/>
            <w:rPrChange w:id="36" w:author="Bernie Van Wie" w:date="2022-05-24T21:00:00Z">
              <w:rPr>
                <w:rFonts w:ascii="Times New Roman" w:hAnsi="Times New Roman" w:cs="Times New Roman"/>
                <w:sz w:val="20"/>
                <w:szCs w:val="20"/>
              </w:rPr>
            </w:rPrChange>
          </w:rPr>
          <w:delText xml:space="preserve"> </w:delText>
        </w:r>
      </w:del>
      <w:r w:rsidRPr="00865CB2">
        <w:rPr>
          <w:rFonts w:ascii="Times New Roman" w:hAnsi="Times New Roman" w:cs="Times New Roman"/>
          <w:sz w:val="20"/>
          <w:szCs w:val="20"/>
          <w:highlight w:val="yellow"/>
          <w:rPrChange w:id="37" w:author="Bernie Van Wie" w:date="2022-05-24T21:00:00Z">
            <w:rPr>
              <w:rFonts w:ascii="Times New Roman" w:hAnsi="Times New Roman" w:cs="Times New Roman"/>
              <w:sz w:val="20"/>
              <w:szCs w:val="20"/>
            </w:rPr>
          </w:rPrChange>
        </w:rPr>
        <w:t>47</w:t>
      </w:r>
      <w:r w:rsidRPr="5A109363">
        <w:rPr>
          <w:rFonts w:ascii="Times New Roman" w:hAnsi="Times New Roman" w:cs="Times New Roman"/>
          <w:sz w:val="20"/>
          <w:szCs w:val="20"/>
        </w:rPr>
        <w:t>/3 (2019), pp. 195-209.</w:t>
      </w:r>
    </w:p>
    <w:p w14:paraId="42C3A9B4" w14:textId="77777777"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3.   Hands-on Activity Swamp Cooler, https://www.teachengineering.org/activities/view/cub_housing_lesson01_activity2, Accessed 27 April, 2022.</w:t>
      </w:r>
    </w:p>
    <w:p w14:paraId="67522CEA" w14:textId="4A1C6CD7" w:rsidR="00B322A1" w:rsidRPr="00B322A1" w:rsidRDefault="00B322A1" w:rsidP="5A109363">
      <w:pPr>
        <w:spacing w:after="0"/>
        <w:ind w:left="360" w:hanging="360"/>
        <w:rPr>
          <w:rFonts w:ascii="Times New Roman" w:eastAsia="Times New Roman" w:hAnsi="Times New Roman" w:cs="Times New Roman"/>
          <w:sz w:val="20"/>
          <w:szCs w:val="20"/>
        </w:rPr>
      </w:pPr>
      <w:r w:rsidRPr="5A109363">
        <w:rPr>
          <w:rFonts w:ascii="Times New Roman" w:hAnsi="Times New Roman" w:cs="Times New Roman"/>
          <w:sz w:val="20"/>
          <w:szCs w:val="20"/>
        </w:rPr>
        <w:t xml:space="preserve">4.   Chilling Science: Evaporative Cooling with Liquids, </w:t>
      </w:r>
      <w:r w:rsidRPr="5A109363">
        <w:rPr>
          <w:rFonts w:ascii="Times New Roman" w:eastAsia="Times New Roman" w:hAnsi="Times New Roman" w:cs="Times New Roman"/>
          <w:sz w:val="20"/>
          <w:szCs w:val="20"/>
        </w:rPr>
        <w:t xml:space="preserve">https://www.scientificamerican.com/article/chilling-science-evaporative-cooling-with-liquids/, Accessed 27 April, 2022. </w:t>
      </w:r>
    </w:p>
    <w:p w14:paraId="5691F4A2" w14:textId="0EDEFB8B"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lastRenderedPageBreak/>
        <w:t>4.</w:t>
      </w:r>
      <w:r>
        <w:tab/>
      </w:r>
      <w:commentRangeStart w:id="38"/>
      <w:r w:rsidRPr="5A109363">
        <w:rPr>
          <w:rFonts w:ascii="Times New Roman" w:hAnsi="Times New Roman" w:cs="Times New Roman"/>
          <w:sz w:val="20"/>
          <w:szCs w:val="20"/>
        </w:rPr>
        <w:t xml:space="preserve">Reynolds, O., et al., </w:t>
      </w:r>
      <w:commentRangeEnd w:id="38"/>
      <w:r w:rsidR="00DB68A7">
        <w:rPr>
          <w:rStyle w:val="CommentReference"/>
        </w:rPr>
        <w:commentReference w:id="38"/>
      </w:r>
      <w:r w:rsidRPr="5A109363">
        <w:rPr>
          <w:rFonts w:ascii="Times New Roman" w:hAnsi="Times New Roman" w:cs="Times New Roman"/>
          <w:sz w:val="20"/>
          <w:szCs w:val="20"/>
        </w:rPr>
        <w:t>Development and implementation of a low-cost desktop learning module for double pipe heat exchange, Chemical Engineering Education, 56/2 (2021).</w:t>
      </w:r>
    </w:p>
    <w:p w14:paraId="3862CCB5" w14:textId="79D135C4"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5.</w:t>
      </w:r>
      <w:r>
        <w:tab/>
      </w:r>
      <w:r w:rsidRPr="5A109363">
        <w:rPr>
          <w:rFonts w:ascii="Times New Roman" w:hAnsi="Times New Roman" w:cs="Times New Roman"/>
          <w:sz w:val="20"/>
          <w:szCs w:val="20"/>
        </w:rPr>
        <w:t>Beheshti  Pour, N., et al., Ultra low-cost vacuum formed shell and tube heat exchanger learning module,  International Journal of Engineering Education, 33/2A (2017). pp. 723-740.</w:t>
      </w:r>
    </w:p>
    <w:p w14:paraId="41541E23" w14:textId="16B7A77C"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6.</w:t>
      </w:r>
      <w:r>
        <w:tab/>
      </w:r>
      <w:r w:rsidRPr="5A109363">
        <w:rPr>
          <w:rFonts w:ascii="Times New Roman" w:hAnsi="Times New Roman" w:cs="Times New Roman"/>
          <w:sz w:val="20"/>
          <w:szCs w:val="20"/>
        </w:rPr>
        <w:t>Richards, C.D., et al., Implementation of very low-cost fluids experiments to facilitate transformation in undergraduate engineering classes, in 2015 ASEE Annual Conference &amp; Exposition. 2015. Seattle, WA.</w:t>
      </w:r>
    </w:p>
    <w:p w14:paraId="5314EB26" w14:textId="244000FE"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7.</w:t>
      </w:r>
      <w:r>
        <w:tab/>
      </w:r>
      <w:r w:rsidRPr="5A109363">
        <w:rPr>
          <w:rFonts w:ascii="Times New Roman" w:hAnsi="Times New Roman" w:cs="Times New Roman"/>
          <w:sz w:val="20"/>
          <w:szCs w:val="20"/>
        </w:rPr>
        <w:t>Kloppers, J.C. and D.G. Kroger, Cooling tower performance evaluation: Merkel, Poppe, and e-NTU methods of analysis, Journal of Engineering for Gas Turbines and Power, 127/1 (2005), pp. 1-7.</w:t>
      </w:r>
    </w:p>
    <w:p w14:paraId="648DE0C0" w14:textId="12EC7F95"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8.</w:t>
      </w:r>
      <w:r>
        <w:tab/>
      </w:r>
      <w:r w:rsidRPr="5A109363">
        <w:rPr>
          <w:rFonts w:ascii="Times New Roman" w:hAnsi="Times New Roman" w:cs="Times New Roman"/>
          <w:sz w:val="20"/>
          <w:szCs w:val="20"/>
        </w:rPr>
        <w:t>Fisenko, S.P. and A.I. Petruchik, Toward to the control system of mechanical draft cooling tower of film type, International Journal of Heat and Mass Transfer, 48/1 (2005), pp. 31-35.</w:t>
      </w:r>
    </w:p>
    <w:p w14:paraId="31F41EAF" w14:textId="7CCC9A5A"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9.</w:t>
      </w:r>
      <w:r>
        <w:tab/>
      </w:r>
      <w:r w:rsidRPr="5A109363">
        <w:rPr>
          <w:rFonts w:ascii="Times New Roman" w:hAnsi="Times New Roman" w:cs="Times New Roman"/>
          <w:sz w:val="20"/>
          <w:szCs w:val="20"/>
        </w:rPr>
        <w:t>Dai, Y.J. and K. Sumathy, Theoretical study on a cross-flow direct evaporative cooler using honeycomb paper as packing material, Applied Thermal Engineering, 22/13 (2002) pp. 1417-1430.</w:t>
      </w:r>
    </w:p>
    <w:p w14:paraId="7D49FFDB" w14:textId="46E21711"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10.</w:t>
      </w:r>
      <w:r>
        <w:tab/>
      </w:r>
      <w:r w:rsidRPr="5A109363">
        <w:rPr>
          <w:rFonts w:ascii="Times New Roman" w:hAnsi="Times New Roman" w:cs="Times New Roman"/>
          <w:sz w:val="20"/>
          <w:szCs w:val="20"/>
        </w:rPr>
        <w:t>Kovačević, I. and M. Sourbron, The numerical model for direct evaporative cooler, Applied Thermal Engineering, 113 (2017), pp. 8-19.</w:t>
      </w:r>
    </w:p>
    <w:p w14:paraId="1AE95E0F" w14:textId="6BA9C23A"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11.</w:t>
      </w:r>
      <w:r>
        <w:tab/>
      </w:r>
      <w:r w:rsidRPr="5A109363">
        <w:rPr>
          <w:rFonts w:ascii="Times New Roman" w:hAnsi="Times New Roman" w:cs="Times New Roman"/>
          <w:sz w:val="20"/>
          <w:szCs w:val="20"/>
        </w:rPr>
        <w:t>Ibrahim, G.A., M.B.W. Nabhan, and M.Z. Anabtawi, An investigation into a falling film type cooling tower, International Journal of Refrigeration, 18/8 (1995), pp. 557-564.</w:t>
      </w:r>
    </w:p>
    <w:p w14:paraId="05CA35B4" w14:textId="7EE071BE"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12.</w:t>
      </w:r>
      <w:r>
        <w:tab/>
      </w:r>
      <w:r w:rsidRPr="5A109363">
        <w:rPr>
          <w:rFonts w:ascii="Times New Roman" w:hAnsi="Times New Roman" w:cs="Times New Roman"/>
          <w:sz w:val="20"/>
          <w:szCs w:val="20"/>
        </w:rPr>
        <w:t>Yan, M., et al., Experimental investigation on a novel arrangement of wet medium for evaporative cooling of air, International Journal of Refrigeration, 124 (2021), pp. 64-74.</w:t>
      </w:r>
    </w:p>
    <w:p w14:paraId="397ADC1C" w14:textId="4F1F8140"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13.</w:t>
      </w:r>
      <w:r>
        <w:tab/>
      </w:r>
      <w:r w:rsidRPr="5A109363">
        <w:rPr>
          <w:rFonts w:ascii="Times New Roman" w:hAnsi="Times New Roman" w:cs="Times New Roman"/>
          <w:sz w:val="20"/>
          <w:szCs w:val="20"/>
        </w:rPr>
        <w:t>Gharagheizi, F., R. Hayati, and S. Fatemi, Experimental study on the performance of mechanical cooling tower with two types of film packing, Energy Conversion and Management, 48/1 (2007), pp. 277-280.</w:t>
      </w:r>
    </w:p>
    <w:p w14:paraId="395AEDF9" w14:textId="7F87B3A1"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14.</w:t>
      </w:r>
      <w:r>
        <w:tab/>
      </w:r>
      <w:r w:rsidRPr="5A109363">
        <w:rPr>
          <w:rFonts w:ascii="Times New Roman" w:hAnsi="Times New Roman" w:cs="Times New Roman"/>
          <w:sz w:val="20"/>
          <w:szCs w:val="20"/>
        </w:rPr>
        <w:t>Doğramacı, P.A. and D. Aydin, Comparative experimental investigation of novel organic materials for direct evaporative cooling applications in hot-dry climate, Journal of Building Engineering, 30/11 (2020), pp. 101240.</w:t>
      </w:r>
    </w:p>
    <w:p w14:paraId="70682E17" w14:textId="46F94AC5"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15.</w:t>
      </w:r>
      <w:r>
        <w:tab/>
      </w:r>
      <w:r w:rsidRPr="5A109363">
        <w:rPr>
          <w:rFonts w:ascii="Times New Roman" w:hAnsi="Times New Roman" w:cs="Times New Roman"/>
          <w:sz w:val="20"/>
          <w:szCs w:val="20"/>
        </w:rPr>
        <w:t>Sudprasert, S. and S. Sankaewthong, Utilization of rice husks in a water-permeable material for passive evaporative cooling, Case Studies in Construction Materials, 8 (2018), pp. 51-60.</w:t>
      </w:r>
    </w:p>
    <w:p w14:paraId="67BD10E1" w14:textId="30B09402"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16.</w:t>
      </w:r>
      <w:r>
        <w:tab/>
      </w:r>
      <w:r w:rsidRPr="5A109363">
        <w:rPr>
          <w:rFonts w:ascii="Times New Roman" w:hAnsi="Times New Roman" w:cs="Times New Roman"/>
          <w:sz w:val="20"/>
          <w:szCs w:val="20"/>
        </w:rPr>
        <w:t>Chen, X., et al., A novel evaporative cooling system with a polymer hollow fibre spindle, Applied Thermal Engineering, 132 (2018), pp. 665-675.</w:t>
      </w:r>
    </w:p>
    <w:p w14:paraId="5B3D7090" w14:textId="15367020"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17.</w:t>
      </w:r>
      <w:r>
        <w:tab/>
      </w:r>
      <w:r w:rsidRPr="5A109363">
        <w:rPr>
          <w:rFonts w:ascii="Times New Roman" w:hAnsi="Times New Roman" w:cs="Times New Roman"/>
          <w:sz w:val="20"/>
          <w:szCs w:val="20"/>
        </w:rPr>
        <w:t>Tejero-González, A. and A. Franco-Salas, Optimal operation of evaporative cooling pads: A review, Renewable and Sustainable Energy Reviews, 151 (2021), pp. 111632.</w:t>
      </w:r>
    </w:p>
    <w:p w14:paraId="5F142292" w14:textId="04303658"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18.</w:t>
      </w:r>
      <w:r>
        <w:tab/>
      </w:r>
      <w:r w:rsidRPr="5A109363">
        <w:rPr>
          <w:rFonts w:ascii="Times New Roman" w:hAnsi="Times New Roman" w:cs="Times New Roman"/>
          <w:sz w:val="20"/>
          <w:szCs w:val="20"/>
        </w:rPr>
        <w:t>Rahmati, M., R. Alavi, and M.R. Tavakoli, Experimental investigation on performance enhancement of forced draft wet cooling towers with special emphasis on the role of stage numbers, Energy Conversion and Management, 126 (2016), pp. 971-981.</w:t>
      </w:r>
    </w:p>
    <w:p w14:paraId="227F2836" w14:textId="511A361F"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19.</w:t>
      </w:r>
      <w:r>
        <w:tab/>
      </w:r>
      <w:r w:rsidRPr="5A109363">
        <w:rPr>
          <w:rFonts w:ascii="Times New Roman" w:hAnsi="Times New Roman" w:cs="Times New Roman"/>
          <w:sz w:val="20"/>
          <w:szCs w:val="20"/>
        </w:rPr>
        <w:t>Gao, M., et al., Experimental research of heat transfer performance on natural draft counter flow wet cooling tower under cross-wind conditions, International Journal of Thermal Sciences, 47/7 (2008), pp. 935-941.</w:t>
      </w:r>
    </w:p>
    <w:p w14:paraId="03366C0C" w14:textId="515AC28F"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20.</w:t>
      </w:r>
      <w:r>
        <w:tab/>
      </w:r>
      <w:r w:rsidRPr="5A109363">
        <w:rPr>
          <w:rFonts w:ascii="Times New Roman" w:hAnsi="Times New Roman" w:cs="Times New Roman"/>
          <w:sz w:val="20"/>
          <w:szCs w:val="20"/>
        </w:rPr>
        <w:t>Bezerra, M.A., et al., Response surface methodology (RSM) as a tool for optimization in analytical chemistry, Talanta, 76/5 (2008), pp. 965-977.</w:t>
      </w:r>
    </w:p>
    <w:p w14:paraId="59DBC653" w14:textId="231A5CD9"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21.</w:t>
      </w:r>
      <w:r>
        <w:tab/>
      </w:r>
      <w:r w:rsidRPr="5A109363">
        <w:rPr>
          <w:rFonts w:ascii="Times New Roman" w:hAnsi="Times New Roman" w:cs="Times New Roman"/>
          <w:sz w:val="20"/>
          <w:szCs w:val="20"/>
        </w:rPr>
        <w:t>Ramakrishnan, R. and R. Arumugam, Optimization of operating parameters and performance evaluation of forced draft cooling tower using response surface methodology (RSM) and artificial neural network (ANN), Journal of Mechanical Science and Technology, 26/5 (2012) pp. 1643-1650.</w:t>
      </w:r>
    </w:p>
    <w:p w14:paraId="5F54404F" w14:textId="3F121BBF"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22.</w:t>
      </w:r>
      <w:r>
        <w:tab/>
      </w:r>
      <w:r w:rsidRPr="5A109363">
        <w:rPr>
          <w:rFonts w:ascii="Times New Roman" w:hAnsi="Times New Roman" w:cs="Times New Roman"/>
          <w:sz w:val="20"/>
          <w:szCs w:val="20"/>
        </w:rPr>
        <w:t>Javadpour, R., S. Zeinali Heris, and Y. Mohammadfam, Optimizing the effect of concentration and flow rate of water/ MWCNTs nanofluid on the performance of a forced draft cross-flow cooling tower, Energy, 217/7 (2021), pp. 119420.</w:t>
      </w:r>
    </w:p>
    <w:p w14:paraId="3E340598" w14:textId="4A3F85D7"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23.</w:t>
      </w:r>
      <w:r>
        <w:tab/>
      </w:r>
      <w:r w:rsidRPr="5A109363">
        <w:rPr>
          <w:rFonts w:ascii="Times New Roman" w:hAnsi="Times New Roman" w:cs="Times New Roman"/>
          <w:sz w:val="20"/>
          <w:szCs w:val="20"/>
        </w:rPr>
        <w:t>Hilpert, R., Wärmeabgabe von geheizten Drähten und Rohren im Luftstrom. Forschung auf dem Gebiet des Ingenieurwesens A, 4 (1933), pp. 215-224.</w:t>
      </w:r>
    </w:p>
    <w:p w14:paraId="6CC76B76" w14:textId="77777777"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24.</w:t>
      </w:r>
      <w:r>
        <w:tab/>
      </w:r>
      <w:r w:rsidRPr="5A109363">
        <w:rPr>
          <w:rFonts w:ascii="Times New Roman" w:hAnsi="Times New Roman" w:cs="Times New Roman"/>
          <w:sz w:val="20"/>
          <w:szCs w:val="20"/>
        </w:rPr>
        <w:t>Geankoplis, C., Transport Processes and Separation Principles. 4 ed. 2003, New Jersey, USA: Prentice Hall.</w:t>
      </w:r>
    </w:p>
    <w:p w14:paraId="39728681" w14:textId="693EAE43"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25.</w:t>
      </w:r>
      <w:r>
        <w:tab/>
      </w:r>
      <w:r w:rsidRPr="5A109363">
        <w:rPr>
          <w:rFonts w:ascii="Times New Roman" w:hAnsi="Times New Roman" w:cs="Times New Roman"/>
          <w:sz w:val="20"/>
          <w:szCs w:val="20"/>
        </w:rPr>
        <w:t>Sheng, C. and G. Nnanna, Empirical correlation of cooling efficiency and transport phenomena of direct evaporative cooler, Applied Thermal Engineering, 40 (2012), pp. 48-55.</w:t>
      </w:r>
    </w:p>
    <w:p w14:paraId="799EC745" w14:textId="4113136D"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26.</w:t>
      </w:r>
      <w:r>
        <w:tab/>
      </w:r>
      <w:r w:rsidRPr="5A109363">
        <w:rPr>
          <w:rFonts w:ascii="Times New Roman" w:hAnsi="Times New Roman" w:cs="Times New Roman"/>
          <w:sz w:val="20"/>
          <w:szCs w:val="20"/>
        </w:rPr>
        <w:t>Wu, J.M., X. Huang, and H. Zhang, Theoretical analysis on heat and mass transfer in a direct evaporative cooler, Applied Thermal Engineering, 29/5-6 (2009), pp. 980-984.</w:t>
      </w:r>
    </w:p>
    <w:p w14:paraId="5B4F9C0C" w14:textId="0E741E60"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lastRenderedPageBreak/>
        <w:t>27.</w:t>
      </w:r>
      <w:r>
        <w:tab/>
      </w:r>
      <w:r w:rsidRPr="5A109363">
        <w:rPr>
          <w:rFonts w:ascii="Times New Roman" w:hAnsi="Times New Roman" w:cs="Times New Roman"/>
          <w:sz w:val="20"/>
          <w:szCs w:val="20"/>
        </w:rPr>
        <w:t>Nada, S.A., et al., Experimental investigation of energy and exergy performance of a direct evaporative cooler using a new pad type, Energy and Buildings, 203/6 (2019), pp. 109449.</w:t>
      </w:r>
    </w:p>
    <w:p w14:paraId="18226D7A" w14:textId="76E3DCBD"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28.</w:t>
      </w:r>
      <w:r>
        <w:tab/>
      </w:r>
      <w:r w:rsidRPr="5A109363">
        <w:rPr>
          <w:rFonts w:ascii="Times New Roman" w:hAnsi="Times New Roman" w:cs="Times New Roman"/>
          <w:sz w:val="20"/>
          <w:szCs w:val="20"/>
        </w:rPr>
        <w:t>Singh, K. and R. Das, An experimental and multi-objective optimization study of a forced draft cooling tower with different fills, Energy Conversion and Management, 111 (2016), pp. 417-430.</w:t>
      </w:r>
    </w:p>
    <w:p w14:paraId="7BCE911F" w14:textId="2B849A5E"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29.</w:t>
      </w:r>
      <w:r>
        <w:tab/>
      </w:r>
      <w:r w:rsidRPr="5A109363">
        <w:rPr>
          <w:rFonts w:ascii="Times New Roman" w:hAnsi="Times New Roman" w:cs="Times New Roman"/>
          <w:sz w:val="20"/>
          <w:szCs w:val="20"/>
        </w:rPr>
        <w:t>Lemouari, M. and M. Boumaza, Experimental investigation of the performance characteristics of a counterflow wet cooling tower, International Journal of Thermal Sciences, 49/10 (2010), pp. 2049-2056.</w:t>
      </w:r>
    </w:p>
    <w:p w14:paraId="3EA24E1E" w14:textId="30B285EE" w:rsidR="00B322A1" w:rsidRPr="00B322A1" w:rsidRDefault="00B322A1" w:rsidP="00A80DDF">
      <w:pPr>
        <w:spacing w:after="0"/>
        <w:ind w:left="360" w:hanging="360"/>
        <w:rPr>
          <w:rFonts w:ascii="Times New Roman" w:hAnsi="Times New Roman" w:cs="Times New Roman"/>
          <w:sz w:val="20"/>
          <w:szCs w:val="20"/>
        </w:rPr>
      </w:pPr>
      <w:r w:rsidRPr="5A109363">
        <w:rPr>
          <w:rFonts w:ascii="Times New Roman" w:hAnsi="Times New Roman" w:cs="Times New Roman"/>
          <w:sz w:val="20"/>
          <w:szCs w:val="20"/>
        </w:rPr>
        <w:t>30.</w:t>
      </w:r>
      <w:r>
        <w:tab/>
      </w:r>
      <w:r w:rsidRPr="5A109363">
        <w:rPr>
          <w:rFonts w:ascii="Times New Roman" w:hAnsi="Times New Roman" w:cs="Times New Roman"/>
          <w:sz w:val="20"/>
          <w:szCs w:val="20"/>
        </w:rPr>
        <w:t xml:space="preserve">Kong, Q.J., et al., Experimental investigation of the heat and mass transfer phenomena in a counterflow wet cooling tower with foam ceramic packing, Advances in Mechanical Engineering, 10/1 (2018). </w:t>
      </w:r>
    </w:p>
    <w:p w14:paraId="05656657" w14:textId="70C3235E" w:rsidR="00B520C2" w:rsidRPr="00D03DFA" w:rsidRDefault="00B520C2">
      <w:pPr>
        <w:rPr>
          <w:rFonts w:ascii="Times New Roman" w:hAnsi="Times New Roman" w:cs="Times New Roman"/>
          <w:sz w:val="20"/>
          <w:szCs w:val="20"/>
        </w:rPr>
      </w:pPr>
    </w:p>
    <w:sectPr w:rsidR="00B520C2" w:rsidRPr="00D03DFA">
      <w:footerReference w:type="default" r:id="rId4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Bernie Van Wie" w:date="2022-05-24T20:27:00Z" w:initials="VBJ">
    <w:p w14:paraId="10335A55" w14:textId="560D2C9F" w:rsidR="00A61A78" w:rsidRDefault="00A61A78">
      <w:pPr>
        <w:pStyle w:val="CommentText"/>
      </w:pPr>
      <w:r>
        <w:rPr>
          <w:rStyle w:val="CommentReference"/>
        </w:rPr>
        <w:annotationRef/>
      </w:r>
      <w:r>
        <w:t>Take all important information out of parentheses.</w:t>
      </w:r>
      <w:r w:rsidR="00F864D3">
        <w:t xml:space="preserve"> Reservew that for alternate units, company names for materials used, etc.</w:t>
      </w:r>
    </w:p>
  </w:comment>
  <w:comment w:id="5" w:author="Bernie Van Wie" w:date="2022-05-24T20:30:00Z" w:initials="VBJ">
    <w:p w14:paraId="223F240B" w14:textId="7323FD06" w:rsidR="00224F66" w:rsidRDefault="00224F66">
      <w:pPr>
        <w:pStyle w:val="CommentText"/>
      </w:pPr>
      <w:r>
        <w:rPr>
          <w:rStyle w:val="CommentReference"/>
        </w:rPr>
        <w:annotationRef/>
      </w:r>
      <w:r>
        <w:t>Are you sure the journal doesn’t want</w:t>
      </w:r>
      <w:r w:rsidR="00CE75F5">
        <w:t xml:space="preserve"> “et al.”</w:t>
      </w:r>
      <w:r w:rsidR="00461781">
        <w:t xml:space="preserve"> if there is more than 2 authors?</w:t>
      </w:r>
    </w:p>
  </w:comment>
  <w:comment w:id="12" w:author="Bernie Van Wie" w:date="2022-05-24T20:37:00Z" w:initials="VBJ">
    <w:p w14:paraId="31E7FC91" w14:textId="376D14D5" w:rsidR="004B6A06" w:rsidRDefault="004B6A06">
      <w:pPr>
        <w:pStyle w:val="CommentText"/>
      </w:pPr>
      <w:r>
        <w:rPr>
          <w:rStyle w:val="CommentReference"/>
        </w:rPr>
        <w:annotationRef/>
      </w:r>
      <w:r>
        <w:t>Can you describe this better</w:t>
      </w:r>
      <w:r w:rsidR="009E1416">
        <w:t>? What is “nanofluid”? people will wonder.</w:t>
      </w:r>
    </w:p>
  </w:comment>
  <w:comment w:id="22" w:author="Bernie Van Wie" w:date="2022-05-24T20:42:00Z" w:initials="VBJ">
    <w:p w14:paraId="081FC62B" w14:textId="0C478CB2" w:rsidR="00DD3704" w:rsidRDefault="00DD3704">
      <w:pPr>
        <w:pStyle w:val="CommentText"/>
      </w:pPr>
      <w:r>
        <w:rPr>
          <w:rStyle w:val="CommentReference"/>
        </w:rPr>
        <w:annotationRef/>
      </w:r>
      <w:r>
        <w:t>It would be good to say what that fitting parameter is in a short phrase here.</w:t>
      </w:r>
    </w:p>
  </w:comment>
  <w:comment w:id="24" w:author="Bernie Van Wie" w:date="2022-05-24T20:44:00Z" w:initials="VBJ">
    <w:p w14:paraId="440562C1" w14:textId="18419B50" w:rsidR="007C427C" w:rsidRPr="00450A5C" w:rsidRDefault="007C427C" w:rsidP="00450A5C">
      <w:pPr>
        <w:pStyle w:val="CommentText"/>
        <w:rPr>
          <w:vertAlign w:val="superscript"/>
        </w:rPr>
      </w:pPr>
      <w:r>
        <w:rPr>
          <w:rStyle w:val="CommentReference"/>
        </w:rPr>
        <w:annotationRef/>
      </w:r>
      <w:r>
        <w:t xml:space="preserve">Check everywhere using the symbol </w:t>
      </w:r>
      <w:r>
        <w:sym w:font="Symbol" w:char="F0B0"/>
      </w:r>
      <w:r>
        <w:t xml:space="preserve"> and not the </w:t>
      </w:r>
      <w:r w:rsidR="00A90FA0">
        <w:t>superscript</w:t>
      </w:r>
      <w:r w:rsidR="00090F3D">
        <w:t xml:space="preserve"> “o” or “0” , i.e., </w:t>
      </w:r>
      <w:r w:rsidR="00AD1D92">
        <w:rPr>
          <w:vertAlign w:val="superscript"/>
        </w:rPr>
        <w:t xml:space="preserve"> o </w:t>
      </w:r>
      <w:r w:rsidR="00AD1D92" w:rsidRPr="00490854">
        <w:t>or</w:t>
      </w:r>
      <w:r w:rsidR="00AD1D92">
        <w:rPr>
          <w:vertAlign w:val="superscript"/>
        </w:rPr>
        <w:t xml:space="preserve"> 0.</w:t>
      </w:r>
    </w:p>
  </w:comment>
  <w:comment w:id="38" w:author="Bernie Van Wie" w:date="2022-05-24T21:06:00Z" w:initials="VBJ">
    <w:p w14:paraId="142C0ED9" w14:textId="69560D2B" w:rsidR="00DB68A7" w:rsidRDefault="00DB68A7">
      <w:pPr>
        <w:pStyle w:val="CommentText"/>
      </w:pPr>
      <w:r>
        <w:rPr>
          <w:rStyle w:val="CommentReference"/>
        </w:rPr>
        <w:annotationRef/>
      </w:r>
      <w:r>
        <w:t>I doubt the jo</w:t>
      </w:r>
      <w:r w:rsidR="00851702">
        <w:t>ur</w:t>
      </w:r>
      <w:r>
        <w:t xml:space="preserve">nal will allow </w:t>
      </w:r>
      <w:r w:rsidR="00851702">
        <w:t xml:space="preserve">et al. after one author, but double check. You list </w:t>
      </w:r>
      <w:r w:rsidR="001514F5">
        <w:t xml:space="preserve">1, 2 and 3 authors, but et al. after just 1 author </w:t>
      </w:r>
      <w:r w:rsidR="007550E3">
        <w:t xml:space="preserve">which perhaps is how the journal wants this for </w:t>
      </w:r>
      <w:r w:rsidR="00F75A92">
        <w:t>4 or more authors – generally this is not done, but double check, especially in sample articles.</w:t>
      </w:r>
      <w:r w:rsidR="001514F5">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335A55" w15:done="0"/>
  <w15:commentEx w15:paraId="223F240B" w15:done="0"/>
  <w15:commentEx w15:paraId="31E7FC91" w15:done="0"/>
  <w15:commentEx w15:paraId="081FC62B" w15:done="0"/>
  <w15:commentEx w15:paraId="440562C1" w15:done="0"/>
  <w15:commentEx w15:paraId="142C0E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37BE15" w16cex:dateUtc="2022-05-25T03:27:00Z"/>
  <w16cex:commentExtensible w16cex:durableId="2637BECF" w16cex:dateUtc="2022-05-25T03:30:00Z"/>
  <w16cex:commentExtensible w16cex:durableId="2637C086" w16cex:dateUtc="2022-05-25T03:37:00Z"/>
  <w16cex:commentExtensible w16cex:durableId="2637C1A1" w16cex:dateUtc="2022-05-25T03:42:00Z"/>
  <w16cex:commentExtensible w16cex:durableId="2637C22B" w16cex:dateUtc="2022-05-25T03:44:00Z"/>
  <w16cex:commentExtensible w16cex:durableId="2637C772" w16cex:dateUtc="2022-05-25T04: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335A55" w16cid:durableId="2637BE15"/>
  <w16cid:commentId w16cid:paraId="223F240B" w16cid:durableId="2637BECF"/>
  <w16cid:commentId w16cid:paraId="31E7FC91" w16cid:durableId="2637C086"/>
  <w16cid:commentId w16cid:paraId="081FC62B" w16cid:durableId="2637C1A1"/>
  <w16cid:commentId w16cid:paraId="440562C1" w16cid:durableId="2637C22B"/>
  <w16cid:commentId w16cid:paraId="142C0ED9" w16cid:durableId="2637C7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8C605" w14:textId="77777777" w:rsidR="00DD0E3B" w:rsidRDefault="00DD0E3B" w:rsidP="00D03DFA">
      <w:pPr>
        <w:spacing w:after="0" w:line="240" w:lineRule="auto"/>
      </w:pPr>
      <w:r>
        <w:separator/>
      </w:r>
    </w:p>
  </w:endnote>
  <w:endnote w:type="continuationSeparator" w:id="0">
    <w:p w14:paraId="0A95342F" w14:textId="77777777" w:rsidR="00DD0E3B" w:rsidRDefault="00DD0E3B" w:rsidP="00D03DFA">
      <w:pPr>
        <w:spacing w:after="0" w:line="240" w:lineRule="auto"/>
      </w:pPr>
      <w:r>
        <w:continuationSeparator/>
      </w:r>
    </w:p>
  </w:endnote>
  <w:endnote w:type="continuationNotice" w:id="1">
    <w:p w14:paraId="2042C176" w14:textId="77777777" w:rsidR="00DD0E3B" w:rsidRDefault="00DD0E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328456"/>
      <w:docPartObj>
        <w:docPartGallery w:val="Page Numbers (Bottom of Page)"/>
        <w:docPartUnique/>
      </w:docPartObj>
    </w:sdtPr>
    <w:sdtEndPr>
      <w:rPr>
        <w:noProof/>
      </w:rPr>
    </w:sdtEndPr>
    <w:sdtContent>
      <w:p w14:paraId="0B2CC1F2" w14:textId="0E7565EB" w:rsidR="002F6C3D" w:rsidRDefault="002F6C3D">
        <w:pPr>
          <w:pStyle w:val="Footer"/>
          <w:jc w:val="center"/>
        </w:pPr>
        <w:r>
          <w:fldChar w:fldCharType="begin"/>
        </w:r>
        <w:r>
          <w:instrText xml:space="preserve"> PAGE   \* MERGEFORMAT </w:instrText>
        </w:r>
        <w:r>
          <w:fldChar w:fldCharType="separate"/>
        </w:r>
        <w:r w:rsidR="0033402F">
          <w:rPr>
            <w:noProof/>
          </w:rPr>
          <w:t>1</w:t>
        </w:r>
        <w:r>
          <w:rPr>
            <w:noProof/>
          </w:rPr>
          <w:fldChar w:fldCharType="end"/>
        </w:r>
      </w:p>
    </w:sdtContent>
  </w:sdt>
  <w:p w14:paraId="2C0C3E86" w14:textId="77777777" w:rsidR="002F6C3D" w:rsidRDefault="002F6C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10FE03" w14:textId="77777777" w:rsidR="00DD0E3B" w:rsidRDefault="00DD0E3B" w:rsidP="00D03DFA">
      <w:pPr>
        <w:spacing w:after="0" w:line="240" w:lineRule="auto"/>
      </w:pPr>
      <w:r>
        <w:separator/>
      </w:r>
    </w:p>
  </w:footnote>
  <w:footnote w:type="continuationSeparator" w:id="0">
    <w:p w14:paraId="0F28544E" w14:textId="77777777" w:rsidR="00DD0E3B" w:rsidRDefault="00DD0E3B" w:rsidP="00D03DFA">
      <w:pPr>
        <w:spacing w:after="0" w:line="240" w:lineRule="auto"/>
      </w:pPr>
      <w:r>
        <w:continuationSeparator/>
      </w:r>
    </w:p>
  </w:footnote>
  <w:footnote w:type="continuationNotice" w:id="1">
    <w:p w14:paraId="6C5C11BB" w14:textId="77777777" w:rsidR="00DD0E3B" w:rsidRDefault="00DD0E3B">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6D1E"/>
    <w:multiLevelType w:val="hybridMultilevel"/>
    <w:tmpl w:val="81449CE6"/>
    <w:lvl w:ilvl="0" w:tplc="A86A5F74">
      <w:start w:val="5"/>
      <w:numFmt w:val="bullet"/>
      <w:lvlText w:val="-"/>
      <w:lvlJc w:val="left"/>
      <w:pPr>
        <w:ind w:left="420" w:hanging="360"/>
      </w:pPr>
      <w:rPr>
        <w:rFonts w:ascii="Arial" w:eastAsiaTheme="minorHAnsi" w:hAnsi="Arial" w:cs="Arial" w:hint="default"/>
        <w:b/>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039A5867"/>
    <w:multiLevelType w:val="hybridMultilevel"/>
    <w:tmpl w:val="70D4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A1FF8"/>
    <w:multiLevelType w:val="hybridMultilevel"/>
    <w:tmpl w:val="95345106"/>
    <w:lvl w:ilvl="0" w:tplc="47C2339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3A1DB3"/>
    <w:multiLevelType w:val="hybridMultilevel"/>
    <w:tmpl w:val="1D1E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54806"/>
    <w:multiLevelType w:val="hybridMultilevel"/>
    <w:tmpl w:val="D73484F4"/>
    <w:lvl w:ilvl="0" w:tplc="587ADD9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05DAF"/>
    <w:multiLevelType w:val="hybridMultilevel"/>
    <w:tmpl w:val="A4501D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7EC079A"/>
    <w:multiLevelType w:val="hybridMultilevel"/>
    <w:tmpl w:val="653AEC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6834AC"/>
    <w:multiLevelType w:val="hybridMultilevel"/>
    <w:tmpl w:val="51549D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8A8250D"/>
    <w:multiLevelType w:val="hybridMultilevel"/>
    <w:tmpl w:val="DA4637EE"/>
    <w:lvl w:ilvl="0" w:tplc="3FE82D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D42FD2"/>
    <w:multiLevelType w:val="hybridMultilevel"/>
    <w:tmpl w:val="115C5386"/>
    <w:lvl w:ilvl="0" w:tplc="A3A8D5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1359F4"/>
    <w:multiLevelType w:val="hybridMultilevel"/>
    <w:tmpl w:val="17A6A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B62F6"/>
    <w:multiLevelType w:val="hybridMultilevel"/>
    <w:tmpl w:val="8698E3BC"/>
    <w:lvl w:ilvl="0" w:tplc="7F8A2F28">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D07EB7"/>
    <w:multiLevelType w:val="hybridMultilevel"/>
    <w:tmpl w:val="4CEEB6D4"/>
    <w:lvl w:ilvl="0" w:tplc="8386309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BE7898"/>
    <w:multiLevelType w:val="hybridMultilevel"/>
    <w:tmpl w:val="A85073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1779566">
    <w:abstractNumId w:val="2"/>
  </w:num>
  <w:num w:numId="2" w16cid:durableId="1606309175">
    <w:abstractNumId w:val="4"/>
  </w:num>
  <w:num w:numId="3" w16cid:durableId="1527064041">
    <w:abstractNumId w:val="12"/>
  </w:num>
  <w:num w:numId="4" w16cid:durableId="760302103">
    <w:abstractNumId w:val="0"/>
  </w:num>
  <w:num w:numId="5" w16cid:durableId="1447233686">
    <w:abstractNumId w:val="11"/>
  </w:num>
  <w:num w:numId="6" w16cid:durableId="1065760957">
    <w:abstractNumId w:val="10"/>
  </w:num>
  <w:num w:numId="7" w16cid:durableId="171065829">
    <w:abstractNumId w:val="6"/>
  </w:num>
  <w:num w:numId="8" w16cid:durableId="815875112">
    <w:abstractNumId w:val="7"/>
  </w:num>
  <w:num w:numId="9" w16cid:durableId="373819448">
    <w:abstractNumId w:val="1"/>
  </w:num>
  <w:num w:numId="10" w16cid:durableId="777716857">
    <w:abstractNumId w:val="13"/>
  </w:num>
  <w:num w:numId="11" w16cid:durableId="1646465928">
    <w:abstractNumId w:val="5"/>
  </w:num>
  <w:num w:numId="12" w16cid:durableId="1282497466">
    <w:abstractNumId w:val="9"/>
  </w:num>
  <w:num w:numId="13" w16cid:durableId="407922496">
    <w:abstractNumId w:val="8"/>
  </w:num>
  <w:num w:numId="14" w16cid:durableId="119815996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rnie Van Wie">
    <w15:presenceInfo w15:providerId="AD" w15:userId="S::bvanwie@wsu.edu::258f7e1a-0e05-4536-baec-94b2f865aa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9"/>
  <w:hideSpellingErrors/>
  <w:hideGrammaticalErrors/>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2E722F"/>
    <w:rsid w:val="000002C1"/>
    <w:rsid w:val="000015E1"/>
    <w:rsid w:val="00004D1C"/>
    <w:rsid w:val="000054BE"/>
    <w:rsid w:val="000059EB"/>
    <w:rsid w:val="00006D7F"/>
    <w:rsid w:val="0000757B"/>
    <w:rsid w:val="0000A739"/>
    <w:rsid w:val="000106A8"/>
    <w:rsid w:val="000117D7"/>
    <w:rsid w:val="000118D1"/>
    <w:rsid w:val="000128AB"/>
    <w:rsid w:val="00013DA7"/>
    <w:rsid w:val="00014194"/>
    <w:rsid w:val="00014C89"/>
    <w:rsid w:val="00014E24"/>
    <w:rsid w:val="00015879"/>
    <w:rsid w:val="0002062F"/>
    <w:rsid w:val="00021556"/>
    <w:rsid w:val="00021EA7"/>
    <w:rsid w:val="00023881"/>
    <w:rsid w:val="000242F8"/>
    <w:rsid w:val="00024452"/>
    <w:rsid w:val="00026041"/>
    <w:rsid w:val="0002683F"/>
    <w:rsid w:val="000273B8"/>
    <w:rsid w:val="00031391"/>
    <w:rsid w:val="000315BC"/>
    <w:rsid w:val="0003279F"/>
    <w:rsid w:val="00033031"/>
    <w:rsid w:val="00034498"/>
    <w:rsid w:val="000344C1"/>
    <w:rsid w:val="0003471E"/>
    <w:rsid w:val="00035C0E"/>
    <w:rsid w:val="00036CAA"/>
    <w:rsid w:val="00037704"/>
    <w:rsid w:val="000419E0"/>
    <w:rsid w:val="00041BB7"/>
    <w:rsid w:val="0004360A"/>
    <w:rsid w:val="00043A82"/>
    <w:rsid w:val="00044E77"/>
    <w:rsid w:val="00047584"/>
    <w:rsid w:val="00051593"/>
    <w:rsid w:val="00052ED2"/>
    <w:rsid w:val="000541EA"/>
    <w:rsid w:val="00055E2A"/>
    <w:rsid w:val="000572D8"/>
    <w:rsid w:val="000620C4"/>
    <w:rsid w:val="0006435B"/>
    <w:rsid w:val="00064D1E"/>
    <w:rsid w:val="00064DBB"/>
    <w:rsid w:val="00065048"/>
    <w:rsid w:val="0006541F"/>
    <w:rsid w:val="0006553A"/>
    <w:rsid w:val="00065C5E"/>
    <w:rsid w:val="00067125"/>
    <w:rsid w:val="000704F1"/>
    <w:rsid w:val="00071409"/>
    <w:rsid w:val="00071428"/>
    <w:rsid w:val="000716D8"/>
    <w:rsid w:val="00072154"/>
    <w:rsid w:val="00072DCD"/>
    <w:rsid w:val="000737B5"/>
    <w:rsid w:val="0007441D"/>
    <w:rsid w:val="000761E0"/>
    <w:rsid w:val="000762F9"/>
    <w:rsid w:val="000767DA"/>
    <w:rsid w:val="00076E4A"/>
    <w:rsid w:val="00077198"/>
    <w:rsid w:val="00081DF7"/>
    <w:rsid w:val="00082819"/>
    <w:rsid w:val="00082AB1"/>
    <w:rsid w:val="00082BC0"/>
    <w:rsid w:val="00083946"/>
    <w:rsid w:val="00083C5B"/>
    <w:rsid w:val="0008533B"/>
    <w:rsid w:val="0008551E"/>
    <w:rsid w:val="00085A17"/>
    <w:rsid w:val="00086592"/>
    <w:rsid w:val="00090D58"/>
    <w:rsid w:val="00090F3D"/>
    <w:rsid w:val="00091F87"/>
    <w:rsid w:val="000925AA"/>
    <w:rsid w:val="000926CE"/>
    <w:rsid w:val="00092778"/>
    <w:rsid w:val="00095309"/>
    <w:rsid w:val="0009583B"/>
    <w:rsid w:val="00096961"/>
    <w:rsid w:val="0009715F"/>
    <w:rsid w:val="00097A57"/>
    <w:rsid w:val="000A015D"/>
    <w:rsid w:val="000A0236"/>
    <w:rsid w:val="000A0F36"/>
    <w:rsid w:val="000A1761"/>
    <w:rsid w:val="000A28F8"/>
    <w:rsid w:val="000A29D2"/>
    <w:rsid w:val="000A35F8"/>
    <w:rsid w:val="000A472E"/>
    <w:rsid w:val="000A473F"/>
    <w:rsid w:val="000A51FC"/>
    <w:rsid w:val="000A58E7"/>
    <w:rsid w:val="000A5A57"/>
    <w:rsid w:val="000A6AE6"/>
    <w:rsid w:val="000B001A"/>
    <w:rsid w:val="000B243F"/>
    <w:rsid w:val="000B319D"/>
    <w:rsid w:val="000B3977"/>
    <w:rsid w:val="000B3EE5"/>
    <w:rsid w:val="000B5FB4"/>
    <w:rsid w:val="000B6901"/>
    <w:rsid w:val="000B6CB6"/>
    <w:rsid w:val="000B7FE3"/>
    <w:rsid w:val="000C0370"/>
    <w:rsid w:val="000C1866"/>
    <w:rsid w:val="000C1AA3"/>
    <w:rsid w:val="000C22B6"/>
    <w:rsid w:val="000C2788"/>
    <w:rsid w:val="000C30DF"/>
    <w:rsid w:val="000C39AC"/>
    <w:rsid w:val="000C4A3F"/>
    <w:rsid w:val="000C4E96"/>
    <w:rsid w:val="000C6801"/>
    <w:rsid w:val="000C6EE1"/>
    <w:rsid w:val="000D18BD"/>
    <w:rsid w:val="000D1C9C"/>
    <w:rsid w:val="000D1EB3"/>
    <w:rsid w:val="000D43F6"/>
    <w:rsid w:val="000D56AA"/>
    <w:rsid w:val="000D5FC5"/>
    <w:rsid w:val="000D6CF2"/>
    <w:rsid w:val="000D733C"/>
    <w:rsid w:val="000E00A9"/>
    <w:rsid w:val="000E1147"/>
    <w:rsid w:val="000E2B51"/>
    <w:rsid w:val="000E3475"/>
    <w:rsid w:val="000E3DFA"/>
    <w:rsid w:val="000E577A"/>
    <w:rsid w:val="000E6028"/>
    <w:rsid w:val="000F29E5"/>
    <w:rsid w:val="000F3BB0"/>
    <w:rsid w:val="000F629A"/>
    <w:rsid w:val="000F63C7"/>
    <w:rsid w:val="00100439"/>
    <w:rsid w:val="00100687"/>
    <w:rsid w:val="001024BA"/>
    <w:rsid w:val="00102859"/>
    <w:rsid w:val="001028A9"/>
    <w:rsid w:val="00104D8B"/>
    <w:rsid w:val="001069A0"/>
    <w:rsid w:val="00106EA3"/>
    <w:rsid w:val="0010786A"/>
    <w:rsid w:val="001122C2"/>
    <w:rsid w:val="00113BA0"/>
    <w:rsid w:val="001146C4"/>
    <w:rsid w:val="00114A2C"/>
    <w:rsid w:val="00114F54"/>
    <w:rsid w:val="0012012A"/>
    <w:rsid w:val="00124BC4"/>
    <w:rsid w:val="001253FE"/>
    <w:rsid w:val="00130596"/>
    <w:rsid w:val="00130EC9"/>
    <w:rsid w:val="0013109E"/>
    <w:rsid w:val="00131DCE"/>
    <w:rsid w:val="001320FB"/>
    <w:rsid w:val="0013245A"/>
    <w:rsid w:val="001325BB"/>
    <w:rsid w:val="00136AB9"/>
    <w:rsid w:val="001407A6"/>
    <w:rsid w:val="0014177F"/>
    <w:rsid w:val="00141C46"/>
    <w:rsid w:val="00142A0E"/>
    <w:rsid w:val="00142A32"/>
    <w:rsid w:val="001438E6"/>
    <w:rsid w:val="00144263"/>
    <w:rsid w:val="00144B5D"/>
    <w:rsid w:val="00144F78"/>
    <w:rsid w:val="00145B50"/>
    <w:rsid w:val="00146133"/>
    <w:rsid w:val="001463DE"/>
    <w:rsid w:val="00147C81"/>
    <w:rsid w:val="001504BD"/>
    <w:rsid w:val="00150C4C"/>
    <w:rsid w:val="001514F5"/>
    <w:rsid w:val="001535D3"/>
    <w:rsid w:val="00153DCB"/>
    <w:rsid w:val="00154684"/>
    <w:rsid w:val="00155BD0"/>
    <w:rsid w:val="001563DF"/>
    <w:rsid w:val="00156C37"/>
    <w:rsid w:val="00160F8E"/>
    <w:rsid w:val="001621DB"/>
    <w:rsid w:val="00162357"/>
    <w:rsid w:val="00162EB6"/>
    <w:rsid w:val="00164A52"/>
    <w:rsid w:val="00165123"/>
    <w:rsid w:val="00165772"/>
    <w:rsid w:val="001657B6"/>
    <w:rsid w:val="00165D5C"/>
    <w:rsid w:val="001669CF"/>
    <w:rsid w:val="00172852"/>
    <w:rsid w:val="00173139"/>
    <w:rsid w:val="0017536C"/>
    <w:rsid w:val="00175712"/>
    <w:rsid w:val="00175C5C"/>
    <w:rsid w:val="00176750"/>
    <w:rsid w:val="001808C9"/>
    <w:rsid w:val="001831EE"/>
    <w:rsid w:val="00183732"/>
    <w:rsid w:val="00183763"/>
    <w:rsid w:val="00184192"/>
    <w:rsid w:val="00184338"/>
    <w:rsid w:val="00184DEF"/>
    <w:rsid w:val="0018558F"/>
    <w:rsid w:val="00185C9B"/>
    <w:rsid w:val="0018780C"/>
    <w:rsid w:val="0019069B"/>
    <w:rsid w:val="00191364"/>
    <w:rsid w:val="001914E0"/>
    <w:rsid w:val="0019188B"/>
    <w:rsid w:val="00191D96"/>
    <w:rsid w:val="0019304F"/>
    <w:rsid w:val="001953EF"/>
    <w:rsid w:val="00197751"/>
    <w:rsid w:val="00197FB3"/>
    <w:rsid w:val="001A024B"/>
    <w:rsid w:val="001A02D3"/>
    <w:rsid w:val="001A0B66"/>
    <w:rsid w:val="001A1EDB"/>
    <w:rsid w:val="001A2576"/>
    <w:rsid w:val="001A338A"/>
    <w:rsid w:val="001A475A"/>
    <w:rsid w:val="001A5AA4"/>
    <w:rsid w:val="001A72B6"/>
    <w:rsid w:val="001B012B"/>
    <w:rsid w:val="001B0A88"/>
    <w:rsid w:val="001B0F13"/>
    <w:rsid w:val="001B0F22"/>
    <w:rsid w:val="001B1FCE"/>
    <w:rsid w:val="001B210E"/>
    <w:rsid w:val="001B3FF2"/>
    <w:rsid w:val="001B413E"/>
    <w:rsid w:val="001B435D"/>
    <w:rsid w:val="001B6876"/>
    <w:rsid w:val="001B6DE6"/>
    <w:rsid w:val="001B7370"/>
    <w:rsid w:val="001B7721"/>
    <w:rsid w:val="001C05D0"/>
    <w:rsid w:val="001C0708"/>
    <w:rsid w:val="001C2B8F"/>
    <w:rsid w:val="001C2F26"/>
    <w:rsid w:val="001C34E8"/>
    <w:rsid w:val="001C3B76"/>
    <w:rsid w:val="001C6715"/>
    <w:rsid w:val="001D04CC"/>
    <w:rsid w:val="001D1998"/>
    <w:rsid w:val="001D1D62"/>
    <w:rsid w:val="001D1F8C"/>
    <w:rsid w:val="001D2FB3"/>
    <w:rsid w:val="001D47C4"/>
    <w:rsid w:val="001D52B9"/>
    <w:rsid w:val="001D599E"/>
    <w:rsid w:val="001D6247"/>
    <w:rsid w:val="001D65B0"/>
    <w:rsid w:val="001D6F92"/>
    <w:rsid w:val="001D7CE0"/>
    <w:rsid w:val="001E335D"/>
    <w:rsid w:val="001E7535"/>
    <w:rsid w:val="001F263E"/>
    <w:rsid w:val="001F2BA9"/>
    <w:rsid w:val="001F3E00"/>
    <w:rsid w:val="001F4AD8"/>
    <w:rsid w:val="001F5053"/>
    <w:rsid w:val="001F5D25"/>
    <w:rsid w:val="001F6236"/>
    <w:rsid w:val="001F633B"/>
    <w:rsid w:val="002019AF"/>
    <w:rsid w:val="00202813"/>
    <w:rsid w:val="00203D1F"/>
    <w:rsid w:val="00203DDD"/>
    <w:rsid w:val="0020610C"/>
    <w:rsid w:val="00206394"/>
    <w:rsid w:val="002065E6"/>
    <w:rsid w:val="002103E7"/>
    <w:rsid w:val="002109C6"/>
    <w:rsid w:val="00210B7E"/>
    <w:rsid w:val="00210E90"/>
    <w:rsid w:val="00211B9A"/>
    <w:rsid w:val="00212662"/>
    <w:rsid w:val="002129C1"/>
    <w:rsid w:val="002130E6"/>
    <w:rsid w:val="002166F6"/>
    <w:rsid w:val="00220532"/>
    <w:rsid w:val="0022167F"/>
    <w:rsid w:val="002216E5"/>
    <w:rsid w:val="002225C9"/>
    <w:rsid w:val="00222F57"/>
    <w:rsid w:val="00223034"/>
    <w:rsid w:val="00223FF1"/>
    <w:rsid w:val="00224F66"/>
    <w:rsid w:val="00226BD4"/>
    <w:rsid w:val="00227E72"/>
    <w:rsid w:val="00230A3A"/>
    <w:rsid w:val="00231350"/>
    <w:rsid w:val="00234BED"/>
    <w:rsid w:val="00235E79"/>
    <w:rsid w:val="002409DC"/>
    <w:rsid w:val="00241203"/>
    <w:rsid w:val="00241D4E"/>
    <w:rsid w:val="0024288B"/>
    <w:rsid w:val="00243910"/>
    <w:rsid w:val="002439C5"/>
    <w:rsid w:val="00243B89"/>
    <w:rsid w:val="002458D2"/>
    <w:rsid w:val="00246F66"/>
    <w:rsid w:val="00250F27"/>
    <w:rsid w:val="0025140E"/>
    <w:rsid w:val="00251767"/>
    <w:rsid w:val="00255ACE"/>
    <w:rsid w:val="00256EDF"/>
    <w:rsid w:val="00257E46"/>
    <w:rsid w:val="0026021F"/>
    <w:rsid w:val="00261343"/>
    <w:rsid w:val="00261A81"/>
    <w:rsid w:val="00261F83"/>
    <w:rsid w:val="00262848"/>
    <w:rsid w:val="002636C3"/>
    <w:rsid w:val="00264F87"/>
    <w:rsid w:val="00272622"/>
    <w:rsid w:val="00272DF3"/>
    <w:rsid w:val="002731E8"/>
    <w:rsid w:val="00273673"/>
    <w:rsid w:val="00273B8E"/>
    <w:rsid w:val="00273C1D"/>
    <w:rsid w:val="002741DB"/>
    <w:rsid w:val="00274288"/>
    <w:rsid w:val="00274999"/>
    <w:rsid w:val="00274BF5"/>
    <w:rsid w:val="00276191"/>
    <w:rsid w:val="00276551"/>
    <w:rsid w:val="002765FA"/>
    <w:rsid w:val="00280E2D"/>
    <w:rsid w:val="00281D8C"/>
    <w:rsid w:val="00283BB9"/>
    <w:rsid w:val="00283EAB"/>
    <w:rsid w:val="00284910"/>
    <w:rsid w:val="00284F3B"/>
    <w:rsid w:val="00285312"/>
    <w:rsid w:val="002907CF"/>
    <w:rsid w:val="00290BBC"/>
    <w:rsid w:val="00290CFE"/>
    <w:rsid w:val="00291114"/>
    <w:rsid w:val="00292C06"/>
    <w:rsid w:val="0029363A"/>
    <w:rsid w:val="00295FB6"/>
    <w:rsid w:val="002977CD"/>
    <w:rsid w:val="002995A7"/>
    <w:rsid w:val="002A0A44"/>
    <w:rsid w:val="002A0BFD"/>
    <w:rsid w:val="002A0FE9"/>
    <w:rsid w:val="002A1184"/>
    <w:rsid w:val="002A1487"/>
    <w:rsid w:val="002A24BF"/>
    <w:rsid w:val="002A32CB"/>
    <w:rsid w:val="002A3814"/>
    <w:rsid w:val="002A4677"/>
    <w:rsid w:val="002A484C"/>
    <w:rsid w:val="002A5788"/>
    <w:rsid w:val="002A6370"/>
    <w:rsid w:val="002B0392"/>
    <w:rsid w:val="002B5209"/>
    <w:rsid w:val="002B6242"/>
    <w:rsid w:val="002B6AA9"/>
    <w:rsid w:val="002B6B91"/>
    <w:rsid w:val="002B6C56"/>
    <w:rsid w:val="002C0967"/>
    <w:rsid w:val="002C0E2B"/>
    <w:rsid w:val="002C1C03"/>
    <w:rsid w:val="002C33BF"/>
    <w:rsid w:val="002C47C8"/>
    <w:rsid w:val="002C6F33"/>
    <w:rsid w:val="002C782C"/>
    <w:rsid w:val="002C7E23"/>
    <w:rsid w:val="002D05BC"/>
    <w:rsid w:val="002D081F"/>
    <w:rsid w:val="002D1A45"/>
    <w:rsid w:val="002D203F"/>
    <w:rsid w:val="002D3565"/>
    <w:rsid w:val="002D4F53"/>
    <w:rsid w:val="002D59D7"/>
    <w:rsid w:val="002D6D34"/>
    <w:rsid w:val="002E29FE"/>
    <w:rsid w:val="002E3327"/>
    <w:rsid w:val="002E38BE"/>
    <w:rsid w:val="002E4876"/>
    <w:rsid w:val="002E722F"/>
    <w:rsid w:val="002F13CE"/>
    <w:rsid w:val="002F1648"/>
    <w:rsid w:val="002F234B"/>
    <w:rsid w:val="002F283C"/>
    <w:rsid w:val="002F2DDD"/>
    <w:rsid w:val="002F2E56"/>
    <w:rsid w:val="002F49F2"/>
    <w:rsid w:val="002F5BA8"/>
    <w:rsid w:val="002F5D02"/>
    <w:rsid w:val="002F64C8"/>
    <w:rsid w:val="002F69DC"/>
    <w:rsid w:val="002F6C3D"/>
    <w:rsid w:val="002F76D7"/>
    <w:rsid w:val="00301D6B"/>
    <w:rsid w:val="00301D91"/>
    <w:rsid w:val="00302A5E"/>
    <w:rsid w:val="0030329A"/>
    <w:rsid w:val="003039E4"/>
    <w:rsid w:val="00303A0F"/>
    <w:rsid w:val="0030468C"/>
    <w:rsid w:val="003060AE"/>
    <w:rsid w:val="00306591"/>
    <w:rsid w:val="00307B82"/>
    <w:rsid w:val="00311596"/>
    <w:rsid w:val="00311616"/>
    <w:rsid w:val="00311EE0"/>
    <w:rsid w:val="0031312F"/>
    <w:rsid w:val="00313794"/>
    <w:rsid w:val="00313C9E"/>
    <w:rsid w:val="00314032"/>
    <w:rsid w:val="003203EB"/>
    <w:rsid w:val="00320F9E"/>
    <w:rsid w:val="003228DD"/>
    <w:rsid w:val="0032329A"/>
    <w:rsid w:val="003244CD"/>
    <w:rsid w:val="00325646"/>
    <w:rsid w:val="00327738"/>
    <w:rsid w:val="0033003C"/>
    <w:rsid w:val="00331A6F"/>
    <w:rsid w:val="00333B66"/>
    <w:rsid w:val="0033402F"/>
    <w:rsid w:val="003354A9"/>
    <w:rsid w:val="00335835"/>
    <w:rsid w:val="00335A12"/>
    <w:rsid w:val="0033725D"/>
    <w:rsid w:val="003378C3"/>
    <w:rsid w:val="00341605"/>
    <w:rsid w:val="003416EA"/>
    <w:rsid w:val="00345D6A"/>
    <w:rsid w:val="00347DC4"/>
    <w:rsid w:val="00347DFF"/>
    <w:rsid w:val="0035071D"/>
    <w:rsid w:val="00350E39"/>
    <w:rsid w:val="0035134B"/>
    <w:rsid w:val="00351841"/>
    <w:rsid w:val="003522ED"/>
    <w:rsid w:val="00353A17"/>
    <w:rsid w:val="003545F2"/>
    <w:rsid w:val="00355BD9"/>
    <w:rsid w:val="00355EFF"/>
    <w:rsid w:val="00356231"/>
    <w:rsid w:val="00360203"/>
    <w:rsid w:val="003602BA"/>
    <w:rsid w:val="00360FC5"/>
    <w:rsid w:val="00361A98"/>
    <w:rsid w:val="00361D71"/>
    <w:rsid w:val="00364F27"/>
    <w:rsid w:val="00365068"/>
    <w:rsid w:val="0036647A"/>
    <w:rsid w:val="0036721C"/>
    <w:rsid w:val="003672B6"/>
    <w:rsid w:val="00370835"/>
    <w:rsid w:val="00373304"/>
    <w:rsid w:val="00374388"/>
    <w:rsid w:val="0037516A"/>
    <w:rsid w:val="0037516B"/>
    <w:rsid w:val="003753EB"/>
    <w:rsid w:val="00375472"/>
    <w:rsid w:val="00377A81"/>
    <w:rsid w:val="00381D4A"/>
    <w:rsid w:val="003820C0"/>
    <w:rsid w:val="00382687"/>
    <w:rsid w:val="00383066"/>
    <w:rsid w:val="00383FAF"/>
    <w:rsid w:val="003847AA"/>
    <w:rsid w:val="0038534B"/>
    <w:rsid w:val="00385965"/>
    <w:rsid w:val="00386071"/>
    <w:rsid w:val="00386CB8"/>
    <w:rsid w:val="003875A6"/>
    <w:rsid w:val="003875D0"/>
    <w:rsid w:val="00390E3E"/>
    <w:rsid w:val="00391E85"/>
    <w:rsid w:val="00392984"/>
    <w:rsid w:val="0039352C"/>
    <w:rsid w:val="003941A7"/>
    <w:rsid w:val="00395B43"/>
    <w:rsid w:val="00396468"/>
    <w:rsid w:val="003965B0"/>
    <w:rsid w:val="00396871"/>
    <w:rsid w:val="00396999"/>
    <w:rsid w:val="00396F53"/>
    <w:rsid w:val="00397297"/>
    <w:rsid w:val="0039751F"/>
    <w:rsid w:val="003A09AD"/>
    <w:rsid w:val="003A0FCA"/>
    <w:rsid w:val="003A3F5B"/>
    <w:rsid w:val="003A52FA"/>
    <w:rsid w:val="003A6518"/>
    <w:rsid w:val="003B1136"/>
    <w:rsid w:val="003B1AB2"/>
    <w:rsid w:val="003B2C13"/>
    <w:rsid w:val="003B2D90"/>
    <w:rsid w:val="003B37EC"/>
    <w:rsid w:val="003B5CFA"/>
    <w:rsid w:val="003B626F"/>
    <w:rsid w:val="003C1412"/>
    <w:rsid w:val="003C2D80"/>
    <w:rsid w:val="003C2E11"/>
    <w:rsid w:val="003C46D5"/>
    <w:rsid w:val="003C6209"/>
    <w:rsid w:val="003C6785"/>
    <w:rsid w:val="003C74DB"/>
    <w:rsid w:val="003D218A"/>
    <w:rsid w:val="003D283F"/>
    <w:rsid w:val="003D3D6E"/>
    <w:rsid w:val="003D4467"/>
    <w:rsid w:val="003D4950"/>
    <w:rsid w:val="003D57CA"/>
    <w:rsid w:val="003D5BFE"/>
    <w:rsid w:val="003D6DEB"/>
    <w:rsid w:val="003D6EB2"/>
    <w:rsid w:val="003E0F14"/>
    <w:rsid w:val="003E1339"/>
    <w:rsid w:val="003E2176"/>
    <w:rsid w:val="003E4F94"/>
    <w:rsid w:val="003E5218"/>
    <w:rsid w:val="003E756D"/>
    <w:rsid w:val="003F1C1A"/>
    <w:rsid w:val="003F29E3"/>
    <w:rsid w:val="003F3A54"/>
    <w:rsid w:val="003F5788"/>
    <w:rsid w:val="003F71AA"/>
    <w:rsid w:val="003F7679"/>
    <w:rsid w:val="00400E3C"/>
    <w:rsid w:val="00402044"/>
    <w:rsid w:val="0040258D"/>
    <w:rsid w:val="004048DA"/>
    <w:rsid w:val="00407468"/>
    <w:rsid w:val="004110AD"/>
    <w:rsid w:val="004118D8"/>
    <w:rsid w:val="00411C08"/>
    <w:rsid w:val="00413AD6"/>
    <w:rsid w:val="0041699A"/>
    <w:rsid w:val="00417147"/>
    <w:rsid w:val="004205BE"/>
    <w:rsid w:val="00420B6C"/>
    <w:rsid w:val="00421204"/>
    <w:rsid w:val="004224D5"/>
    <w:rsid w:val="004243DC"/>
    <w:rsid w:val="0042532F"/>
    <w:rsid w:val="00425D6F"/>
    <w:rsid w:val="00427240"/>
    <w:rsid w:val="004274B3"/>
    <w:rsid w:val="00433AD9"/>
    <w:rsid w:val="00435C73"/>
    <w:rsid w:val="00435CB6"/>
    <w:rsid w:val="004400FC"/>
    <w:rsid w:val="0044114F"/>
    <w:rsid w:val="00443427"/>
    <w:rsid w:val="00443A27"/>
    <w:rsid w:val="00445378"/>
    <w:rsid w:val="00446C50"/>
    <w:rsid w:val="00447A58"/>
    <w:rsid w:val="004503F2"/>
    <w:rsid w:val="00450A5C"/>
    <w:rsid w:val="0045455E"/>
    <w:rsid w:val="004551E3"/>
    <w:rsid w:val="00456C2A"/>
    <w:rsid w:val="00457321"/>
    <w:rsid w:val="00457CA7"/>
    <w:rsid w:val="004602A3"/>
    <w:rsid w:val="00461781"/>
    <w:rsid w:val="00461B73"/>
    <w:rsid w:val="0046398C"/>
    <w:rsid w:val="0046432A"/>
    <w:rsid w:val="00464687"/>
    <w:rsid w:val="004678CB"/>
    <w:rsid w:val="004711D9"/>
    <w:rsid w:val="00471CF5"/>
    <w:rsid w:val="004737D0"/>
    <w:rsid w:val="00475C14"/>
    <w:rsid w:val="004817A0"/>
    <w:rsid w:val="00482456"/>
    <w:rsid w:val="004846CE"/>
    <w:rsid w:val="004858A0"/>
    <w:rsid w:val="004876C7"/>
    <w:rsid w:val="00487F17"/>
    <w:rsid w:val="00490854"/>
    <w:rsid w:val="00490BAD"/>
    <w:rsid w:val="00490DF8"/>
    <w:rsid w:val="00492BEA"/>
    <w:rsid w:val="00495523"/>
    <w:rsid w:val="004967ED"/>
    <w:rsid w:val="004970EB"/>
    <w:rsid w:val="00497261"/>
    <w:rsid w:val="00497283"/>
    <w:rsid w:val="004A28D7"/>
    <w:rsid w:val="004A3C2D"/>
    <w:rsid w:val="004A3EDA"/>
    <w:rsid w:val="004A4361"/>
    <w:rsid w:val="004A55AF"/>
    <w:rsid w:val="004A6B70"/>
    <w:rsid w:val="004B1215"/>
    <w:rsid w:val="004B24B1"/>
    <w:rsid w:val="004B45C6"/>
    <w:rsid w:val="004B59BA"/>
    <w:rsid w:val="004B5BCA"/>
    <w:rsid w:val="004B6614"/>
    <w:rsid w:val="004B6A06"/>
    <w:rsid w:val="004B7501"/>
    <w:rsid w:val="004B7A45"/>
    <w:rsid w:val="004B7D23"/>
    <w:rsid w:val="004B9355"/>
    <w:rsid w:val="004C195D"/>
    <w:rsid w:val="004C1EA7"/>
    <w:rsid w:val="004C1F61"/>
    <w:rsid w:val="004C2C80"/>
    <w:rsid w:val="004C2EED"/>
    <w:rsid w:val="004C394F"/>
    <w:rsid w:val="004C483D"/>
    <w:rsid w:val="004C65C2"/>
    <w:rsid w:val="004C6934"/>
    <w:rsid w:val="004C71A3"/>
    <w:rsid w:val="004D26AF"/>
    <w:rsid w:val="004D336A"/>
    <w:rsid w:val="004D5B22"/>
    <w:rsid w:val="004D6A68"/>
    <w:rsid w:val="004E14C2"/>
    <w:rsid w:val="004E17D7"/>
    <w:rsid w:val="004E349D"/>
    <w:rsid w:val="004E49D9"/>
    <w:rsid w:val="004E65AB"/>
    <w:rsid w:val="004E6F88"/>
    <w:rsid w:val="004E7F02"/>
    <w:rsid w:val="004F1388"/>
    <w:rsid w:val="004F2E7C"/>
    <w:rsid w:val="004F4EB4"/>
    <w:rsid w:val="004F79CD"/>
    <w:rsid w:val="005008BA"/>
    <w:rsid w:val="005008D7"/>
    <w:rsid w:val="005013CE"/>
    <w:rsid w:val="0050160E"/>
    <w:rsid w:val="0050314A"/>
    <w:rsid w:val="00504254"/>
    <w:rsid w:val="005058FB"/>
    <w:rsid w:val="00506F60"/>
    <w:rsid w:val="00507B3E"/>
    <w:rsid w:val="00507BE1"/>
    <w:rsid w:val="00512551"/>
    <w:rsid w:val="00514855"/>
    <w:rsid w:val="00515D30"/>
    <w:rsid w:val="0051612A"/>
    <w:rsid w:val="00516849"/>
    <w:rsid w:val="005168FA"/>
    <w:rsid w:val="0051790D"/>
    <w:rsid w:val="00517BDF"/>
    <w:rsid w:val="00522F3B"/>
    <w:rsid w:val="00526882"/>
    <w:rsid w:val="00530843"/>
    <w:rsid w:val="005314BB"/>
    <w:rsid w:val="00532067"/>
    <w:rsid w:val="0053308E"/>
    <w:rsid w:val="00533ABE"/>
    <w:rsid w:val="005344B8"/>
    <w:rsid w:val="00535F85"/>
    <w:rsid w:val="005373B8"/>
    <w:rsid w:val="00541F39"/>
    <w:rsid w:val="0054362F"/>
    <w:rsid w:val="00543E63"/>
    <w:rsid w:val="0054639C"/>
    <w:rsid w:val="005467F9"/>
    <w:rsid w:val="00547721"/>
    <w:rsid w:val="00547D90"/>
    <w:rsid w:val="0055065B"/>
    <w:rsid w:val="0055225B"/>
    <w:rsid w:val="00555831"/>
    <w:rsid w:val="00556C61"/>
    <w:rsid w:val="00556CA9"/>
    <w:rsid w:val="005607B2"/>
    <w:rsid w:val="005619B3"/>
    <w:rsid w:val="00564E37"/>
    <w:rsid w:val="00565A88"/>
    <w:rsid w:val="005666F7"/>
    <w:rsid w:val="00570035"/>
    <w:rsid w:val="0057448E"/>
    <w:rsid w:val="0057455A"/>
    <w:rsid w:val="00574D66"/>
    <w:rsid w:val="005763BF"/>
    <w:rsid w:val="0057647C"/>
    <w:rsid w:val="00581007"/>
    <w:rsid w:val="00584F89"/>
    <w:rsid w:val="00584FE6"/>
    <w:rsid w:val="0058500F"/>
    <w:rsid w:val="0058631B"/>
    <w:rsid w:val="0058641A"/>
    <w:rsid w:val="005866CD"/>
    <w:rsid w:val="005904A0"/>
    <w:rsid w:val="005904AF"/>
    <w:rsid w:val="005910E4"/>
    <w:rsid w:val="00591326"/>
    <w:rsid w:val="005923EA"/>
    <w:rsid w:val="00592BE7"/>
    <w:rsid w:val="005930CE"/>
    <w:rsid w:val="00593372"/>
    <w:rsid w:val="0059379D"/>
    <w:rsid w:val="00594185"/>
    <w:rsid w:val="005943ED"/>
    <w:rsid w:val="0059513D"/>
    <w:rsid w:val="005A0325"/>
    <w:rsid w:val="005A0647"/>
    <w:rsid w:val="005A0E4C"/>
    <w:rsid w:val="005A38BC"/>
    <w:rsid w:val="005A451E"/>
    <w:rsid w:val="005A4781"/>
    <w:rsid w:val="005A4AC5"/>
    <w:rsid w:val="005A6061"/>
    <w:rsid w:val="005A65C5"/>
    <w:rsid w:val="005A65CA"/>
    <w:rsid w:val="005A66F4"/>
    <w:rsid w:val="005B06B5"/>
    <w:rsid w:val="005B1359"/>
    <w:rsid w:val="005B1804"/>
    <w:rsid w:val="005B31EB"/>
    <w:rsid w:val="005B4698"/>
    <w:rsid w:val="005B4CD0"/>
    <w:rsid w:val="005B69FE"/>
    <w:rsid w:val="005B7AE4"/>
    <w:rsid w:val="005C0F8E"/>
    <w:rsid w:val="005C1D6C"/>
    <w:rsid w:val="005C2E2C"/>
    <w:rsid w:val="005C3943"/>
    <w:rsid w:val="005C43E6"/>
    <w:rsid w:val="005C43F9"/>
    <w:rsid w:val="005C48E5"/>
    <w:rsid w:val="005C49B0"/>
    <w:rsid w:val="005C57C8"/>
    <w:rsid w:val="005C5B01"/>
    <w:rsid w:val="005C683B"/>
    <w:rsid w:val="005C6A81"/>
    <w:rsid w:val="005C6CEC"/>
    <w:rsid w:val="005D1620"/>
    <w:rsid w:val="005D21E4"/>
    <w:rsid w:val="005D58FF"/>
    <w:rsid w:val="005D6FE6"/>
    <w:rsid w:val="005D716B"/>
    <w:rsid w:val="005D71BC"/>
    <w:rsid w:val="005D7550"/>
    <w:rsid w:val="005E0A6D"/>
    <w:rsid w:val="005E229A"/>
    <w:rsid w:val="005E24A4"/>
    <w:rsid w:val="005E2CE5"/>
    <w:rsid w:val="005E604D"/>
    <w:rsid w:val="005E694D"/>
    <w:rsid w:val="005E6F32"/>
    <w:rsid w:val="005F0A8D"/>
    <w:rsid w:val="005F2048"/>
    <w:rsid w:val="005F34DF"/>
    <w:rsid w:val="005F3967"/>
    <w:rsid w:val="005F4939"/>
    <w:rsid w:val="005F626C"/>
    <w:rsid w:val="005F6633"/>
    <w:rsid w:val="0060043D"/>
    <w:rsid w:val="006023F9"/>
    <w:rsid w:val="00604AD2"/>
    <w:rsid w:val="00605328"/>
    <w:rsid w:val="006058EC"/>
    <w:rsid w:val="006059FF"/>
    <w:rsid w:val="00605EBB"/>
    <w:rsid w:val="006075A8"/>
    <w:rsid w:val="00610A03"/>
    <w:rsid w:val="00610DA4"/>
    <w:rsid w:val="00611168"/>
    <w:rsid w:val="0061184B"/>
    <w:rsid w:val="00612C8D"/>
    <w:rsid w:val="0061517F"/>
    <w:rsid w:val="0062023F"/>
    <w:rsid w:val="006232D5"/>
    <w:rsid w:val="006242A6"/>
    <w:rsid w:val="00625DD8"/>
    <w:rsid w:val="00626077"/>
    <w:rsid w:val="00630C2A"/>
    <w:rsid w:val="006318E3"/>
    <w:rsid w:val="00633502"/>
    <w:rsid w:val="00633F91"/>
    <w:rsid w:val="00634299"/>
    <w:rsid w:val="00634566"/>
    <w:rsid w:val="006345AC"/>
    <w:rsid w:val="0063582D"/>
    <w:rsid w:val="006360AE"/>
    <w:rsid w:val="0063676B"/>
    <w:rsid w:val="00637896"/>
    <w:rsid w:val="00640C00"/>
    <w:rsid w:val="0064182B"/>
    <w:rsid w:val="00642227"/>
    <w:rsid w:val="00643AD7"/>
    <w:rsid w:val="00644424"/>
    <w:rsid w:val="006458A8"/>
    <w:rsid w:val="0064625F"/>
    <w:rsid w:val="006464CF"/>
    <w:rsid w:val="006464EC"/>
    <w:rsid w:val="0064652E"/>
    <w:rsid w:val="0064676B"/>
    <w:rsid w:val="006469DD"/>
    <w:rsid w:val="00647959"/>
    <w:rsid w:val="00651BF9"/>
    <w:rsid w:val="006546D7"/>
    <w:rsid w:val="00654BF9"/>
    <w:rsid w:val="006552E2"/>
    <w:rsid w:val="00655627"/>
    <w:rsid w:val="00655EEF"/>
    <w:rsid w:val="00656E6E"/>
    <w:rsid w:val="00660298"/>
    <w:rsid w:val="006618A5"/>
    <w:rsid w:val="006628F8"/>
    <w:rsid w:val="006631C3"/>
    <w:rsid w:val="0066347D"/>
    <w:rsid w:val="006634AF"/>
    <w:rsid w:val="00664349"/>
    <w:rsid w:val="00670795"/>
    <w:rsid w:val="006711DA"/>
    <w:rsid w:val="00674D3F"/>
    <w:rsid w:val="00674E95"/>
    <w:rsid w:val="00675132"/>
    <w:rsid w:val="00675B85"/>
    <w:rsid w:val="006764D3"/>
    <w:rsid w:val="00676BC1"/>
    <w:rsid w:val="006775C1"/>
    <w:rsid w:val="00680043"/>
    <w:rsid w:val="00680AB0"/>
    <w:rsid w:val="00681755"/>
    <w:rsid w:val="00681E28"/>
    <w:rsid w:val="00682255"/>
    <w:rsid w:val="00682365"/>
    <w:rsid w:val="00682726"/>
    <w:rsid w:val="006862A9"/>
    <w:rsid w:val="006874E7"/>
    <w:rsid w:val="00687828"/>
    <w:rsid w:val="00690AE6"/>
    <w:rsid w:val="00691238"/>
    <w:rsid w:val="00691380"/>
    <w:rsid w:val="006917FF"/>
    <w:rsid w:val="00693600"/>
    <w:rsid w:val="00693871"/>
    <w:rsid w:val="00694A20"/>
    <w:rsid w:val="006955BB"/>
    <w:rsid w:val="00696243"/>
    <w:rsid w:val="006A078D"/>
    <w:rsid w:val="006A1169"/>
    <w:rsid w:val="006A3A77"/>
    <w:rsid w:val="006A3CC9"/>
    <w:rsid w:val="006A40D8"/>
    <w:rsid w:val="006A47B1"/>
    <w:rsid w:val="006A4F46"/>
    <w:rsid w:val="006A5355"/>
    <w:rsid w:val="006A604F"/>
    <w:rsid w:val="006A6E63"/>
    <w:rsid w:val="006B06B7"/>
    <w:rsid w:val="006B0885"/>
    <w:rsid w:val="006B4D9A"/>
    <w:rsid w:val="006B560E"/>
    <w:rsid w:val="006BEFE9"/>
    <w:rsid w:val="006C2B4C"/>
    <w:rsid w:val="006C3793"/>
    <w:rsid w:val="006C54A8"/>
    <w:rsid w:val="006C7960"/>
    <w:rsid w:val="006C7B3A"/>
    <w:rsid w:val="006D0A0C"/>
    <w:rsid w:val="006D109A"/>
    <w:rsid w:val="006D1CF2"/>
    <w:rsid w:val="006D25A4"/>
    <w:rsid w:val="006D5001"/>
    <w:rsid w:val="006E090A"/>
    <w:rsid w:val="006E0A3E"/>
    <w:rsid w:val="006E1549"/>
    <w:rsid w:val="006E1A6D"/>
    <w:rsid w:val="006E2F0E"/>
    <w:rsid w:val="006E491B"/>
    <w:rsid w:val="006E4AC4"/>
    <w:rsid w:val="006E6335"/>
    <w:rsid w:val="006F0468"/>
    <w:rsid w:val="006F0B0E"/>
    <w:rsid w:val="006F2A48"/>
    <w:rsid w:val="006F39ED"/>
    <w:rsid w:val="006F3F86"/>
    <w:rsid w:val="006F425E"/>
    <w:rsid w:val="007005FD"/>
    <w:rsid w:val="00701BB7"/>
    <w:rsid w:val="007032E9"/>
    <w:rsid w:val="0070424E"/>
    <w:rsid w:val="007063F4"/>
    <w:rsid w:val="00707224"/>
    <w:rsid w:val="00707342"/>
    <w:rsid w:val="00707FA7"/>
    <w:rsid w:val="00710DC1"/>
    <w:rsid w:val="007125EC"/>
    <w:rsid w:val="007140C5"/>
    <w:rsid w:val="007153AA"/>
    <w:rsid w:val="00715DA4"/>
    <w:rsid w:val="00715E54"/>
    <w:rsid w:val="00715ED4"/>
    <w:rsid w:val="00716138"/>
    <w:rsid w:val="00716F5A"/>
    <w:rsid w:val="00717008"/>
    <w:rsid w:val="0071706D"/>
    <w:rsid w:val="00717426"/>
    <w:rsid w:val="0072085E"/>
    <w:rsid w:val="0072116C"/>
    <w:rsid w:val="00722102"/>
    <w:rsid w:val="00722B34"/>
    <w:rsid w:val="007271E8"/>
    <w:rsid w:val="00727B9F"/>
    <w:rsid w:val="007306BF"/>
    <w:rsid w:val="00733A8B"/>
    <w:rsid w:val="00734B71"/>
    <w:rsid w:val="00737FE8"/>
    <w:rsid w:val="00740FC3"/>
    <w:rsid w:val="00743229"/>
    <w:rsid w:val="007433DD"/>
    <w:rsid w:val="00743727"/>
    <w:rsid w:val="00743BE9"/>
    <w:rsid w:val="0074481C"/>
    <w:rsid w:val="00745D3A"/>
    <w:rsid w:val="00745F0A"/>
    <w:rsid w:val="00747888"/>
    <w:rsid w:val="0075186D"/>
    <w:rsid w:val="007521AA"/>
    <w:rsid w:val="00754423"/>
    <w:rsid w:val="00754683"/>
    <w:rsid w:val="00754A8D"/>
    <w:rsid w:val="007550E3"/>
    <w:rsid w:val="00756852"/>
    <w:rsid w:val="0075703F"/>
    <w:rsid w:val="00761863"/>
    <w:rsid w:val="0076347F"/>
    <w:rsid w:val="00764B82"/>
    <w:rsid w:val="00764BEC"/>
    <w:rsid w:val="00764F52"/>
    <w:rsid w:val="00765D03"/>
    <w:rsid w:val="00770CD4"/>
    <w:rsid w:val="00771131"/>
    <w:rsid w:val="0077119D"/>
    <w:rsid w:val="007719CF"/>
    <w:rsid w:val="00774479"/>
    <w:rsid w:val="00775AE1"/>
    <w:rsid w:val="007776EC"/>
    <w:rsid w:val="0078162A"/>
    <w:rsid w:val="00782036"/>
    <w:rsid w:val="00785EB5"/>
    <w:rsid w:val="00787B2B"/>
    <w:rsid w:val="00790419"/>
    <w:rsid w:val="00790E25"/>
    <w:rsid w:val="007936A6"/>
    <w:rsid w:val="00795D17"/>
    <w:rsid w:val="007963DB"/>
    <w:rsid w:val="00797785"/>
    <w:rsid w:val="00797884"/>
    <w:rsid w:val="007A1042"/>
    <w:rsid w:val="007A10B4"/>
    <w:rsid w:val="007A2A86"/>
    <w:rsid w:val="007A4FF6"/>
    <w:rsid w:val="007A54E2"/>
    <w:rsid w:val="007B2CA8"/>
    <w:rsid w:val="007B310C"/>
    <w:rsid w:val="007B3E30"/>
    <w:rsid w:val="007B47D3"/>
    <w:rsid w:val="007B695B"/>
    <w:rsid w:val="007C135C"/>
    <w:rsid w:val="007C266B"/>
    <w:rsid w:val="007C2848"/>
    <w:rsid w:val="007C3222"/>
    <w:rsid w:val="007C35EE"/>
    <w:rsid w:val="007C377B"/>
    <w:rsid w:val="007C40C3"/>
    <w:rsid w:val="007C427C"/>
    <w:rsid w:val="007C4803"/>
    <w:rsid w:val="007C5581"/>
    <w:rsid w:val="007C5716"/>
    <w:rsid w:val="007C63E7"/>
    <w:rsid w:val="007C6964"/>
    <w:rsid w:val="007C6F79"/>
    <w:rsid w:val="007D013D"/>
    <w:rsid w:val="007D1EFE"/>
    <w:rsid w:val="007D4437"/>
    <w:rsid w:val="007D526A"/>
    <w:rsid w:val="007D6DF9"/>
    <w:rsid w:val="007D77AC"/>
    <w:rsid w:val="007E0179"/>
    <w:rsid w:val="007E052E"/>
    <w:rsid w:val="007E0799"/>
    <w:rsid w:val="007E0CAD"/>
    <w:rsid w:val="007E4C7F"/>
    <w:rsid w:val="007E6D90"/>
    <w:rsid w:val="007E7547"/>
    <w:rsid w:val="007E7D54"/>
    <w:rsid w:val="007F1E67"/>
    <w:rsid w:val="007F410C"/>
    <w:rsid w:val="007F50F1"/>
    <w:rsid w:val="007F66BC"/>
    <w:rsid w:val="007F6D02"/>
    <w:rsid w:val="00800199"/>
    <w:rsid w:val="0080089D"/>
    <w:rsid w:val="00800C1B"/>
    <w:rsid w:val="00803D0A"/>
    <w:rsid w:val="00803EAD"/>
    <w:rsid w:val="0080431D"/>
    <w:rsid w:val="00804A49"/>
    <w:rsid w:val="00805F81"/>
    <w:rsid w:val="00806A7B"/>
    <w:rsid w:val="00806D74"/>
    <w:rsid w:val="00810B85"/>
    <w:rsid w:val="008148AF"/>
    <w:rsid w:val="008153B8"/>
    <w:rsid w:val="008160A7"/>
    <w:rsid w:val="008162F0"/>
    <w:rsid w:val="008217D3"/>
    <w:rsid w:val="0082272E"/>
    <w:rsid w:val="00827580"/>
    <w:rsid w:val="008304DB"/>
    <w:rsid w:val="008329DB"/>
    <w:rsid w:val="008336C4"/>
    <w:rsid w:val="00833B7A"/>
    <w:rsid w:val="00835D9A"/>
    <w:rsid w:val="00835DBF"/>
    <w:rsid w:val="00836DB2"/>
    <w:rsid w:val="0084038C"/>
    <w:rsid w:val="00840FF3"/>
    <w:rsid w:val="00841922"/>
    <w:rsid w:val="00842AA4"/>
    <w:rsid w:val="00846876"/>
    <w:rsid w:val="00847C96"/>
    <w:rsid w:val="00851702"/>
    <w:rsid w:val="008550CE"/>
    <w:rsid w:val="008560A8"/>
    <w:rsid w:val="008561D3"/>
    <w:rsid w:val="00860108"/>
    <w:rsid w:val="008618EA"/>
    <w:rsid w:val="008626E0"/>
    <w:rsid w:val="008630C1"/>
    <w:rsid w:val="00863EEB"/>
    <w:rsid w:val="00865CB2"/>
    <w:rsid w:val="00865E74"/>
    <w:rsid w:val="00867F8A"/>
    <w:rsid w:val="0087041B"/>
    <w:rsid w:val="008706EB"/>
    <w:rsid w:val="00871246"/>
    <w:rsid w:val="008723D9"/>
    <w:rsid w:val="008724FD"/>
    <w:rsid w:val="008733E1"/>
    <w:rsid w:val="00874F21"/>
    <w:rsid w:val="00875210"/>
    <w:rsid w:val="00875745"/>
    <w:rsid w:val="00875A53"/>
    <w:rsid w:val="00876A91"/>
    <w:rsid w:val="008770EA"/>
    <w:rsid w:val="00880068"/>
    <w:rsid w:val="008802F5"/>
    <w:rsid w:val="00881D2D"/>
    <w:rsid w:val="00883D68"/>
    <w:rsid w:val="008859B2"/>
    <w:rsid w:val="00885E7A"/>
    <w:rsid w:val="00887186"/>
    <w:rsid w:val="008876E6"/>
    <w:rsid w:val="0089013F"/>
    <w:rsid w:val="00890E47"/>
    <w:rsid w:val="00891123"/>
    <w:rsid w:val="00892AF6"/>
    <w:rsid w:val="00892C58"/>
    <w:rsid w:val="00893E68"/>
    <w:rsid w:val="00897202"/>
    <w:rsid w:val="00897423"/>
    <w:rsid w:val="00897A07"/>
    <w:rsid w:val="008A1BFB"/>
    <w:rsid w:val="008A1D6C"/>
    <w:rsid w:val="008A32F6"/>
    <w:rsid w:val="008A404E"/>
    <w:rsid w:val="008A5192"/>
    <w:rsid w:val="008A68FC"/>
    <w:rsid w:val="008A7033"/>
    <w:rsid w:val="008A707E"/>
    <w:rsid w:val="008B0069"/>
    <w:rsid w:val="008B1E13"/>
    <w:rsid w:val="008B25EE"/>
    <w:rsid w:val="008B37BB"/>
    <w:rsid w:val="008B42DC"/>
    <w:rsid w:val="008C0689"/>
    <w:rsid w:val="008C3461"/>
    <w:rsid w:val="008C4EA3"/>
    <w:rsid w:val="008C59B2"/>
    <w:rsid w:val="008C66DD"/>
    <w:rsid w:val="008D05CB"/>
    <w:rsid w:val="008D0C82"/>
    <w:rsid w:val="008D2362"/>
    <w:rsid w:val="008D2744"/>
    <w:rsid w:val="008D36F8"/>
    <w:rsid w:val="008D53ED"/>
    <w:rsid w:val="008E0EC1"/>
    <w:rsid w:val="008E15CA"/>
    <w:rsid w:val="008E24D1"/>
    <w:rsid w:val="008E3870"/>
    <w:rsid w:val="008E3F2F"/>
    <w:rsid w:val="008E4039"/>
    <w:rsid w:val="008E6057"/>
    <w:rsid w:val="008E7BA7"/>
    <w:rsid w:val="008F026A"/>
    <w:rsid w:val="008F1B6A"/>
    <w:rsid w:val="008F3B42"/>
    <w:rsid w:val="008F56EB"/>
    <w:rsid w:val="008F693A"/>
    <w:rsid w:val="00901DAE"/>
    <w:rsid w:val="00902C7A"/>
    <w:rsid w:val="00903038"/>
    <w:rsid w:val="00904341"/>
    <w:rsid w:val="009057DF"/>
    <w:rsid w:val="00905845"/>
    <w:rsid w:val="00905E62"/>
    <w:rsid w:val="00905EB1"/>
    <w:rsid w:val="009064CB"/>
    <w:rsid w:val="009076B6"/>
    <w:rsid w:val="00907C4D"/>
    <w:rsid w:val="009123A3"/>
    <w:rsid w:val="009136AB"/>
    <w:rsid w:val="00913FB9"/>
    <w:rsid w:val="00914FA7"/>
    <w:rsid w:val="0091596E"/>
    <w:rsid w:val="00916B81"/>
    <w:rsid w:val="00920DD8"/>
    <w:rsid w:val="00921E86"/>
    <w:rsid w:val="009224DC"/>
    <w:rsid w:val="009224E0"/>
    <w:rsid w:val="00923590"/>
    <w:rsid w:val="00923A89"/>
    <w:rsid w:val="009246EF"/>
    <w:rsid w:val="00926C11"/>
    <w:rsid w:val="00927033"/>
    <w:rsid w:val="00927822"/>
    <w:rsid w:val="00927D85"/>
    <w:rsid w:val="0093038A"/>
    <w:rsid w:val="009318AC"/>
    <w:rsid w:val="009319E1"/>
    <w:rsid w:val="00933804"/>
    <w:rsid w:val="00933AD1"/>
    <w:rsid w:val="00934DF7"/>
    <w:rsid w:val="0093529D"/>
    <w:rsid w:val="00935524"/>
    <w:rsid w:val="009379BC"/>
    <w:rsid w:val="00940334"/>
    <w:rsid w:val="0094081C"/>
    <w:rsid w:val="0094340C"/>
    <w:rsid w:val="00944838"/>
    <w:rsid w:val="00944967"/>
    <w:rsid w:val="00950053"/>
    <w:rsid w:val="0095017F"/>
    <w:rsid w:val="00950F3E"/>
    <w:rsid w:val="0095104F"/>
    <w:rsid w:val="00951ECB"/>
    <w:rsid w:val="00953FB9"/>
    <w:rsid w:val="00954910"/>
    <w:rsid w:val="009554BE"/>
    <w:rsid w:val="00955AF0"/>
    <w:rsid w:val="00955BFB"/>
    <w:rsid w:val="009561E7"/>
    <w:rsid w:val="009566B5"/>
    <w:rsid w:val="009569D4"/>
    <w:rsid w:val="00956D55"/>
    <w:rsid w:val="0095774A"/>
    <w:rsid w:val="009601A2"/>
    <w:rsid w:val="00960390"/>
    <w:rsid w:val="00961A3D"/>
    <w:rsid w:val="00962207"/>
    <w:rsid w:val="00962503"/>
    <w:rsid w:val="00962C67"/>
    <w:rsid w:val="00962E92"/>
    <w:rsid w:val="009638DA"/>
    <w:rsid w:val="009645FF"/>
    <w:rsid w:val="009653A2"/>
    <w:rsid w:val="009654C4"/>
    <w:rsid w:val="0096583B"/>
    <w:rsid w:val="00966A58"/>
    <w:rsid w:val="0096701D"/>
    <w:rsid w:val="00967C85"/>
    <w:rsid w:val="0097082B"/>
    <w:rsid w:val="00970E90"/>
    <w:rsid w:val="00971E60"/>
    <w:rsid w:val="009726A1"/>
    <w:rsid w:val="009741F7"/>
    <w:rsid w:val="0097649E"/>
    <w:rsid w:val="00976F55"/>
    <w:rsid w:val="009800BA"/>
    <w:rsid w:val="0098135D"/>
    <w:rsid w:val="00981C47"/>
    <w:rsid w:val="00982EE5"/>
    <w:rsid w:val="00985803"/>
    <w:rsid w:val="0098584A"/>
    <w:rsid w:val="00985864"/>
    <w:rsid w:val="009861E4"/>
    <w:rsid w:val="00986ECB"/>
    <w:rsid w:val="00987212"/>
    <w:rsid w:val="00990905"/>
    <w:rsid w:val="00990F0D"/>
    <w:rsid w:val="00991E7F"/>
    <w:rsid w:val="0099795E"/>
    <w:rsid w:val="00997C92"/>
    <w:rsid w:val="009A0133"/>
    <w:rsid w:val="009A0D61"/>
    <w:rsid w:val="009A0DE0"/>
    <w:rsid w:val="009A1298"/>
    <w:rsid w:val="009A5A3D"/>
    <w:rsid w:val="009A5C9D"/>
    <w:rsid w:val="009A6DA4"/>
    <w:rsid w:val="009A7011"/>
    <w:rsid w:val="009B072A"/>
    <w:rsid w:val="009B0D40"/>
    <w:rsid w:val="009B0E7E"/>
    <w:rsid w:val="009B362E"/>
    <w:rsid w:val="009B446E"/>
    <w:rsid w:val="009B467C"/>
    <w:rsid w:val="009B4927"/>
    <w:rsid w:val="009B5CAC"/>
    <w:rsid w:val="009B6993"/>
    <w:rsid w:val="009B7A19"/>
    <w:rsid w:val="009C1691"/>
    <w:rsid w:val="009C4153"/>
    <w:rsid w:val="009C4CE2"/>
    <w:rsid w:val="009C5860"/>
    <w:rsid w:val="009C6578"/>
    <w:rsid w:val="009C68C1"/>
    <w:rsid w:val="009C6ED3"/>
    <w:rsid w:val="009D1754"/>
    <w:rsid w:val="009D3068"/>
    <w:rsid w:val="009D6CAD"/>
    <w:rsid w:val="009D7F97"/>
    <w:rsid w:val="009E0B80"/>
    <w:rsid w:val="009E1416"/>
    <w:rsid w:val="009E1902"/>
    <w:rsid w:val="009E1E1D"/>
    <w:rsid w:val="009E4AFF"/>
    <w:rsid w:val="009E5D16"/>
    <w:rsid w:val="009E5F67"/>
    <w:rsid w:val="009E61FD"/>
    <w:rsid w:val="009E6446"/>
    <w:rsid w:val="009E6B6E"/>
    <w:rsid w:val="009E6FD3"/>
    <w:rsid w:val="009E7E08"/>
    <w:rsid w:val="009F025C"/>
    <w:rsid w:val="009F0CFD"/>
    <w:rsid w:val="009F1E3C"/>
    <w:rsid w:val="009F2141"/>
    <w:rsid w:val="009F50A0"/>
    <w:rsid w:val="009F5DBB"/>
    <w:rsid w:val="00A01D41"/>
    <w:rsid w:val="00A01F7B"/>
    <w:rsid w:val="00A01F92"/>
    <w:rsid w:val="00A022CC"/>
    <w:rsid w:val="00A03008"/>
    <w:rsid w:val="00A03430"/>
    <w:rsid w:val="00A036B8"/>
    <w:rsid w:val="00A04127"/>
    <w:rsid w:val="00A04DDF"/>
    <w:rsid w:val="00A05E30"/>
    <w:rsid w:val="00A07C37"/>
    <w:rsid w:val="00A07DB2"/>
    <w:rsid w:val="00A100B5"/>
    <w:rsid w:val="00A108DB"/>
    <w:rsid w:val="00A10D1A"/>
    <w:rsid w:val="00A12A80"/>
    <w:rsid w:val="00A157BF"/>
    <w:rsid w:val="00A170A7"/>
    <w:rsid w:val="00A20644"/>
    <w:rsid w:val="00A21269"/>
    <w:rsid w:val="00A2160B"/>
    <w:rsid w:val="00A220A7"/>
    <w:rsid w:val="00A2355D"/>
    <w:rsid w:val="00A23FE0"/>
    <w:rsid w:val="00A24DE3"/>
    <w:rsid w:val="00A25840"/>
    <w:rsid w:val="00A268CF"/>
    <w:rsid w:val="00A30288"/>
    <w:rsid w:val="00A3052F"/>
    <w:rsid w:val="00A306FD"/>
    <w:rsid w:val="00A30B30"/>
    <w:rsid w:val="00A31AC7"/>
    <w:rsid w:val="00A32843"/>
    <w:rsid w:val="00A33090"/>
    <w:rsid w:val="00A35A76"/>
    <w:rsid w:val="00A3794B"/>
    <w:rsid w:val="00A42206"/>
    <w:rsid w:val="00A42796"/>
    <w:rsid w:val="00A43041"/>
    <w:rsid w:val="00A4357E"/>
    <w:rsid w:val="00A45065"/>
    <w:rsid w:val="00A46F39"/>
    <w:rsid w:val="00A51380"/>
    <w:rsid w:val="00A523DF"/>
    <w:rsid w:val="00A54163"/>
    <w:rsid w:val="00A545BB"/>
    <w:rsid w:val="00A56ED5"/>
    <w:rsid w:val="00A605DA"/>
    <w:rsid w:val="00A610B7"/>
    <w:rsid w:val="00A61A78"/>
    <w:rsid w:val="00A6334C"/>
    <w:rsid w:val="00A64B2F"/>
    <w:rsid w:val="00A6630F"/>
    <w:rsid w:val="00A664CB"/>
    <w:rsid w:val="00A666ED"/>
    <w:rsid w:val="00A6684E"/>
    <w:rsid w:val="00A66E81"/>
    <w:rsid w:val="00A670AE"/>
    <w:rsid w:val="00A7151D"/>
    <w:rsid w:val="00A72158"/>
    <w:rsid w:val="00A722EB"/>
    <w:rsid w:val="00A7254C"/>
    <w:rsid w:val="00A73109"/>
    <w:rsid w:val="00A73877"/>
    <w:rsid w:val="00A74B84"/>
    <w:rsid w:val="00A800FA"/>
    <w:rsid w:val="00A803BE"/>
    <w:rsid w:val="00A80662"/>
    <w:rsid w:val="00A80DDF"/>
    <w:rsid w:val="00A813F6"/>
    <w:rsid w:val="00A839AF"/>
    <w:rsid w:val="00A83A25"/>
    <w:rsid w:val="00A856CE"/>
    <w:rsid w:val="00A85D5B"/>
    <w:rsid w:val="00A863A1"/>
    <w:rsid w:val="00A90FA0"/>
    <w:rsid w:val="00A91293"/>
    <w:rsid w:val="00A921E5"/>
    <w:rsid w:val="00A94402"/>
    <w:rsid w:val="00A96AEC"/>
    <w:rsid w:val="00A9749A"/>
    <w:rsid w:val="00A97F9F"/>
    <w:rsid w:val="00AA0EAB"/>
    <w:rsid w:val="00AA224F"/>
    <w:rsid w:val="00AA3145"/>
    <w:rsid w:val="00AA404D"/>
    <w:rsid w:val="00AA5BD3"/>
    <w:rsid w:val="00AA64AC"/>
    <w:rsid w:val="00AA6C63"/>
    <w:rsid w:val="00AA76A9"/>
    <w:rsid w:val="00AA7BA4"/>
    <w:rsid w:val="00AA7D4C"/>
    <w:rsid w:val="00AA7FDD"/>
    <w:rsid w:val="00AB0D22"/>
    <w:rsid w:val="00AB0FB1"/>
    <w:rsid w:val="00AB1633"/>
    <w:rsid w:val="00AB2489"/>
    <w:rsid w:val="00AB2CF0"/>
    <w:rsid w:val="00AB33A4"/>
    <w:rsid w:val="00AB34B8"/>
    <w:rsid w:val="00AB3C8B"/>
    <w:rsid w:val="00AB4551"/>
    <w:rsid w:val="00AB5C27"/>
    <w:rsid w:val="00AB5D97"/>
    <w:rsid w:val="00AC0BB4"/>
    <w:rsid w:val="00AC2E6A"/>
    <w:rsid w:val="00AC346B"/>
    <w:rsid w:val="00AC4A64"/>
    <w:rsid w:val="00AC4CC8"/>
    <w:rsid w:val="00AC5882"/>
    <w:rsid w:val="00AC63EF"/>
    <w:rsid w:val="00AC7DF0"/>
    <w:rsid w:val="00AD0223"/>
    <w:rsid w:val="00AD0291"/>
    <w:rsid w:val="00AD083A"/>
    <w:rsid w:val="00AD15F6"/>
    <w:rsid w:val="00AD1A5A"/>
    <w:rsid w:val="00AD1B1B"/>
    <w:rsid w:val="00AD1CFF"/>
    <w:rsid w:val="00AD1D92"/>
    <w:rsid w:val="00AD1E30"/>
    <w:rsid w:val="00AD1EA5"/>
    <w:rsid w:val="00AD3ADF"/>
    <w:rsid w:val="00AD430F"/>
    <w:rsid w:val="00AD47E0"/>
    <w:rsid w:val="00AD4826"/>
    <w:rsid w:val="00AD5615"/>
    <w:rsid w:val="00AD6356"/>
    <w:rsid w:val="00AE0585"/>
    <w:rsid w:val="00AE0CEE"/>
    <w:rsid w:val="00AE1072"/>
    <w:rsid w:val="00AE2571"/>
    <w:rsid w:val="00AE2D56"/>
    <w:rsid w:val="00AE3406"/>
    <w:rsid w:val="00AE3A70"/>
    <w:rsid w:val="00AE5D4C"/>
    <w:rsid w:val="00AE7563"/>
    <w:rsid w:val="00AF0A2A"/>
    <w:rsid w:val="00AF0EB1"/>
    <w:rsid w:val="00AF3282"/>
    <w:rsid w:val="00AF4712"/>
    <w:rsid w:val="00AF5741"/>
    <w:rsid w:val="00AF6310"/>
    <w:rsid w:val="00AF63C5"/>
    <w:rsid w:val="00AF68A9"/>
    <w:rsid w:val="00AF7E32"/>
    <w:rsid w:val="00B00A18"/>
    <w:rsid w:val="00B0135A"/>
    <w:rsid w:val="00B016E7"/>
    <w:rsid w:val="00B017D8"/>
    <w:rsid w:val="00B0211D"/>
    <w:rsid w:val="00B04B4B"/>
    <w:rsid w:val="00B06865"/>
    <w:rsid w:val="00B06927"/>
    <w:rsid w:val="00B0754D"/>
    <w:rsid w:val="00B106EC"/>
    <w:rsid w:val="00B10CEF"/>
    <w:rsid w:val="00B1108A"/>
    <w:rsid w:val="00B1196C"/>
    <w:rsid w:val="00B12D0E"/>
    <w:rsid w:val="00B14972"/>
    <w:rsid w:val="00B14CBE"/>
    <w:rsid w:val="00B1705E"/>
    <w:rsid w:val="00B17383"/>
    <w:rsid w:val="00B17D52"/>
    <w:rsid w:val="00B20BDD"/>
    <w:rsid w:val="00B20C4A"/>
    <w:rsid w:val="00B220CF"/>
    <w:rsid w:val="00B24824"/>
    <w:rsid w:val="00B254D9"/>
    <w:rsid w:val="00B25573"/>
    <w:rsid w:val="00B30243"/>
    <w:rsid w:val="00B322A1"/>
    <w:rsid w:val="00B32BF6"/>
    <w:rsid w:val="00B32CED"/>
    <w:rsid w:val="00B33003"/>
    <w:rsid w:val="00B33B92"/>
    <w:rsid w:val="00B34644"/>
    <w:rsid w:val="00B350E0"/>
    <w:rsid w:val="00B36C09"/>
    <w:rsid w:val="00B378FF"/>
    <w:rsid w:val="00B37A8E"/>
    <w:rsid w:val="00B37F5D"/>
    <w:rsid w:val="00B40795"/>
    <w:rsid w:val="00B40A12"/>
    <w:rsid w:val="00B40D4B"/>
    <w:rsid w:val="00B41919"/>
    <w:rsid w:val="00B41FFB"/>
    <w:rsid w:val="00B42158"/>
    <w:rsid w:val="00B4252C"/>
    <w:rsid w:val="00B4375B"/>
    <w:rsid w:val="00B443B5"/>
    <w:rsid w:val="00B445E3"/>
    <w:rsid w:val="00B4641F"/>
    <w:rsid w:val="00B47176"/>
    <w:rsid w:val="00B47DE2"/>
    <w:rsid w:val="00B508AA"/>
    <w:rsid w:val="00B50DF4"/>
    <w:rsid w:val="00B51204"/>
    <w:rsid w:val="00B520C2"/>
    <w:rsid w:val="00B52A5B"/>
    <w:rsid w:val="00B52EBF"/>
    <w:rsid w:val="00B53224"/>
    <w:rsid w:val="00B5362B"/>
    <w:rsid w:val="00B53ED2"/>
    <w:rsid w:val="00B551C9"/>
    <w:rsid w:val="00B56192"/>
    <w:rsid w:val="00B57F76"/>
    <w:rsid w:val="00B65FD7"/>
    <w:rsid w:val="00B679B5"/>
    <w:rsid w:val="00B71A8A"/>
    <w:rsid w:val="00B71B33"/>
    <w:rsid w:val="00B7271D"/>
    <w:rsid w:val="00B729EC"/>
    <w:rsid w:val="00B752A4"/>
    <w:rsid w:val="00B75D03"/>
    <w:rsid w:val="00B763F2"/>
    <w:rsid w:val="00B80A55"/>
    <w:rsid w:val="00B80AC4"/>
    <w:rsid w:val="00B80C9E"/>
    <w:rsid w:val="00B82A8C"/>
    <w:rsid w:val="00B8311D"/>
    <w:rsid w:val="00B8315A"/>
    <w:rsid w:val="00B85FA0"/>
    <w:rsid w:val="00B86295"/>
    <w:rsid w:val="00B8694C"/>
    <w:rsid w:val="00B86BC9"/>
    <w:rsid w:val="00B86E8F"/>
    <w:rsid w:val="00B87996"/>
    <w:rsid w:val="00B87FE4"/>
    <w:rsid w:val="00B9220D"/>
    <w:rsid w:val="00B92515"/>
    <w:rsid w:val="00B92709"/>
    <w:rsid w:val="00B93A9B"/>
    <w:rsid w:val="00B93F5A"/>
    <w:rsid w:val="00B9435E"/>
    <w:rsid w:val="00B94BD1"/>
    <w:rsid w:val="00B95185"/>
    <w:rsid w:val="00BA18CF"/>
    <w:rsid w:val="00BA2534"/>
    <w:rsid w:val="00BA291F"/>
    <w:rsid w:val="00BA35C1"/>
    <w:rsid w:val="00BA3B05"/>
    <w:rsid w:val="00BA54B1"/>
    <w:rsid w:val="00BA6069"/>
    <w:rsid w:val="00BA699A"/>
    <w:rsid w:val="00BB0C76"/>
    <w:rsid w:val="00BB0CB5"/>
    <w:rsid w:val="00BB0D80"/>
    <w:rsid w:val="00BB1EEA"/>
    <w:rsid w:val="00BB1F0A"/>
    <w:rsid w:val="00BB2073"/>
    <w:rsid w:val="00BB26E4"/>
    <w:rsid w:val="00BB41E0"/>
    <w:rsid w:val="00BB4358"/>
    <w:rsid w:val="00BB5DA0"/>
    <w:rsid w:val="00BB5F76"/>
    <w:rsid w:val="00BB7F8F"/>
    <w:rsid w:val="00BC07F4"/>
    <w:rsid w:val="00BC0D50"/>
    <w:rsid w:val="00BC186B"/>
    <w:rsid w:val="00BC41A3"/>
    <w:rsid w:val="00BC4612"/>
    <w:rsid w:val="00BC5EBF"/>
    <w:rsid w:val="00BC628B"/>
    <w:rsid w:val="00BC66ED"/>
    <w:rsid w:val="00BC7042"/>
    <w:rsid w:val="00BC73E8"/>
    <w:rsid w:val="00BC7E9A"/>
    <w:rsid w:val="00BD01E8"/>
    <w:rsid w:val="00BD0BA0"/>
    <w:rsid w:val="00BD0FD1"/>
    <w:rsid w:val="00BD1A05"/>
    <w:rsid w:val="00BD3BD9"/>
    <w:rsid w:val="00BD6A95"/>
    <w:rsid w:val="00BD7D32"/>
    <w:rsid w:val="00BD7F3A"/>
    <w:rsid w:val="00BE1228"/>
    <w:rsid w:val="00BE3136"/>
    <w:rsid w:val="00BE31AA"/>
    <w:rsid w:val="00BE3681"/>
    <w:rsid w:val="00BE52D8"/>
    <w:rsid w:val="00BE54DB"/>
    <w:rsid w:val="00BE5554"/>
    <w:rsid w:val="00BE7125"/>
    <w:rsid w:val="00BF5440"/>
    <w:rsid w:val="00BF6BC7"/>
    <w:rsid w:val="00C024BB"/>
    <w:rsid w:val="00C0354F"/>
    <w:rsid w:val="00C04307"/>
    <w:rsid w:val="00C04EDD"/>
    <w:rsid w:val="00C0530C"/>
    <w:rsid w:val="00C06141"/>
    <w:rsid w:val="00C06D7D"/>
    <w:rsid w:val="00C107AD"/>
    <w:rsid w:val="00C10D48"/>
    <w:rsid w:val="00C11974"/>
    <w:rsid w:val="00C12E06"/>
    <w:rsid w:val="00C13A7C"/>
    <w:rsid w:val="00C14E8E"/>
    <w:rsid w:val="00C165D8"/>
    <w:rsid w:val="00C170E5"/>
    <w:rsid w:val="00C17936"/>
    <w:rsid w:val="00C17DE2"/>
    <w:rsid w:val="00C20430"/>
    <w:rsid w:val="00C20E27"/>
    <w:rsid w:val="00C20F0F"/>
    <w:rsid w:val="00C21453"/>
    <w:rsid w:val="00C23392"/>
    <w:rsid w:val="00C242AA"/>
    <w:rsid w:val="00C2560B"/>
    <w:rsid w:val="00C25CB3"/>
    <w:rsid w:val="00C25D25"/>
    <w:rsid w:val="00C31B7E"/>
    <w:rsid w:val="00C3306C"/>
    <w:rsid w:val="00C3325F"/>
    <w:rsid w:val="00C35E80"/>
    <w:rsid w:val="00C36B17"/>
    <w:rsid w:val="00C3788D"/>
    <w:rsid w:val="00C3798B"/>
    <w:rsid w:val="00C40BCA"/>
    <w:rsid w:val="00C42566"/>
    <w:rsid w:val="00C439EE"/>
    <w:rsid w:val="00C45821"/>
    <w:rsid w:val="00C4653E"/>
    <w:rsid w:val="00C46D88"/>
    <w:rsid w:val="00C47C32"/>
    <w:rsid w:val="00C53BAF"/>
    <w:rsid w:val="00C54E12"/>
    <w:rsid w:val="00C54F7E"/>
    <w:rsid w:val="00C55001"/>
    <w:rsid w:val="00C55564"/>
    <w:rsid w:val="00C55D7C"/>
    <w:rsid w:val="00C56B47"/>
    <w:rsid w:val="00C56D53"/>
    <w:rsid w:val="00C574CD"/>
    <w:rsid w:val="00C61250"/>
    <w:rsid w:val="00C624DC"/>
    <w:rsid w:val="00C64E32"/>
    <w:rsid w:val="00C651DA"/>
    <w:rsid w:val="00C65F74"/>
    <w:rsid w:val="00C663CC"/>
    <w:rsid w:val="00C66742"/>
    <w:rsid w:val="00C66793"/>
    <w:rsid w:val="00C6685C"/>
    <w:rsid w:val="00C67282"/>
    <w:rsid w:val="00C67D7A"/>
    <w:rsid w:val="00C71A03"/>
    <w:rsid w:val="00C74263"/>
    <w:rsid w:val="00C7461C"/>
    <w:rsid w:val="00C75717"/>
    <w:rsid w:val="00C7665A"/>
    <w:rsid w:val="00C77AB1"/>
    <w:rsid w:val="00C8079E"/>
    <w:rsid w:val="00C80A9A"/>
    <w:rsid w:val="00C83220"/>
    <w:rsid w:val="00C84713"/>
    <w:rsid w:val="00C854D4"/>
    <w:rsid w:val="00C87A95"/>
    <w:rsid w:val="00C9250C"/>
    <w:rsid w:val="00C9262F"/>
    <w:rsid w:val="00C92856"/>
    <w:rsid w:val="00C94476"/>
    <w:rsid w:val="00C94D82"/>
    <w:rsid w:val="00C955EB"/>
    <w:rsid w:val="00C95973"/>
    <w:rsid w:val="00C96066"/>
    <w:rsid w:val="00C96C7E"/>
    <w:rsid w:val="00CA0BED"/>
    <w:rsid w:val="00CA138C"/>
    <w:rsid w:val="00CA21ED"/>
    <w:rsid w:val="00CA36D3"/>
    <w:rsid w:val="00CA3726"/>
    <w:rsid w:val="00CA3C8C"/>
    <w:rsid w:val="00CA6143"/>
    <w:rsid w:val="00CA6181"/>
    <w:rsid w:val="00CA777C"/>
    <w:rsid w:val="00CB006D"/>
    <w:rsid w:val="00CB1F27"/>
    <w:rsid w:val="00CB2074"/>
    <w:rsid w:val="00CB3C9C"/>
    <w:rsid w:val="00CB534E"/>
    <w:rsid w:val="00CB7C9E"/>
    <w:rsid w:val="00CC2BE0"/>
    <w:rsid w:val="00CC52A5"/>
    <w:rsid w:val="00CC55A2"/>
    <w:rsid w:val="00CC5967"/>
    <w:rsid w:val="00CD0373"/>
    <w:rsid w:val="00CD09B8"/>
    <w:rsid w:val="00CD0FEE"/>
    <w:rsid w:val="00CD18C0"/>
    <w:rsid w:val="00CD1D72"/>
    <w:rsid w:val="00CD2598"/>
    <w:rsid w:val="00CD3F68"/>
    <w:rsid w:val="00CD4661"/>
    <w:rsid w:val="00CD4BDD"/>
    <w:rsid w:val="00CD4C0E"/>
    <w:rsid w:val="00CD59FC"/>
    <w:rsid w:val="00CD5F74"/>
    <w:rsid w:val="00CD677D"/>
    <w:rsid w:val="00CD6AC7"/>
    <w:rsid w:val="00CD716B"/>
    <w:rsid w:val="00CD76C7"/>
    <w:rsid w:val="00CD7E3D"/>
    <w:rsid w:val="00CE0580"/>
    <w:rsid w:val="00CE126B"/>
    <w:rsid w:val="00CE1D57"/>
    <w:rsid w:val="00CE2F85"/>
    <w:rsid w:val="00CE37CE"/>
    <w:rsid w:val="00CE436B"/>
    <w:rsid w:val="00CE4A88"/>
    <w:rsid w:val="00CE75F5"/>
    <w:rsid w:val="00CE7AC2"/>
    <w:rsid w:val="00CE7C96"/>
    <w:rsid w:val="00CE7E06"/>
    <w:rsid w:val="00CF09C2"/>
    <w:rsid w:val="00CF194F"/>
    <w:rsid w:val="00CF3B1C"/>
    <w:rsid w:val="00CF4010"/>
    <w:rsid w:val="00CF5420"/>
    <w:rsid w:val="00CF5659"/>
    <w:rsid w:val="00CF61AC"/>
    <w:rsid w:val="00CF6748"/>
    <w:rsid w:val="00CF74BA"/>
    <w:rsid w:val="00D02B50"/>
    <w:rsid w:val="00D03DFA"/>
    <w:rsid w:val="00D03E2A"/>
    <w:rsid w:val="00D04329"/>
    <w:rsid w:val="00D04A17"/>
    <w:rsid w:val="00D052E7"/>
    <w:rsid w:val="00D0554E"/>
    <w:rsid w:val="00D05C59"/>
    <w:rsid w:val="00D10EFC"/>
    <w:rsid w:val="00D12700"/>
    <w:rsid w:val="00D1304E"/>
    <w:rsid w:val="00D15117"/>
    <w:rsid w:val="00D1538C"/>
    <w:rsid w:val="00D16016"/>
    <w:rsid w:val="00D20C07"/>
    <w:rsid w:val="00D210CA"/>
    <w:rsid w:val="00D22B96"/>
    <w:rsid w:val="00D22E7B"/>
    <w:rsid w:val="00D24C87"/>
    <w:rsid w:val="00D2515C"/>
    <w:rsid w:val="00D26A69"/>
    <w:rsid w:val="00D30EC8"/>
    <w:rsid w:val="00D313F6"/>
    <w:rsid w:val="00D34237"/>
    <w:rsid w:val="00D35BB8"/>
    <w:rsid w:val="00D35C08"/>
    <w:rsid w:val="00D3606C"/>
    <w:rsid w:val="00D362A3"/>
    <w:rsid w:val="00D363F3"/>
    <w:rsid w:val="00D36817"/>
    <w:rsid w:val="00D368EF"/>
    <w:rsid w:val="00D40010"/>
    <w:rsid w:val="00D42C95"/>
    <w:rsid w:val="00D42FE1"/>
    <w:rsid w:val="00D44B8B"/>
    <w:rsid w:val="00D46CDE"/>
    <w:rsid w:val="00D47B7D"/>
    <w:rsid w:val="00D50AF1"/>
    <w:rsid w:val="00D514A1"/>
    <w:rsid w:val="00D52F00"/>
    <w:rsid w:val="00D543B8"/>
    <w:rsid w:val="00D54F7E"/>
    <w:rsid w:val="00D5582A"/>
    <w:rsid w:val="00D565DF"/>
    <w:rsid w:val="00D56BC3"/>
    <w:rsid w:val="00D6037F"/>
    <w:rsid w:val="00D6093D"/>
    <w:rsid w:val="00D64C2E"/>
    <w:rsid w:val="00D65698"/>
    <w:rsid w:val="00D6591F"/>
    <w:rsid w:val="00D65E7E"/>
    <w:rsid w:val="00D663E6"/>
    <w:rsid w:val="00D7318E"/>
    <w:rsid w:val="00D733DB"/>
    <w:rsid w:val="00D74039"/>
    <w:rsid w:val="00D74810"/>
    <w:rsid w:val="00D764CD"/>
    <w:rsid w:val="00D76692"/>
    <w:rsid w:val="00D806FB"/>
    <w:rsid w:val="00D840FB"/>
    <w:rsid w:val="00D84172"/>
    <w:rsid w:val="00D84273"/>
    <w:rsid w:val="00D84FE7"/>
    <w:rsid w:val="00D85BFF"/>
    <w:rsid w:val="00D85F70"/>
    <w:rsid w:val="00D87053"/>
    <w:rsid w:val="00D8709B"/>
    <w:rsid w:val="00D87FED"/>
    <w:rsid w:val="00D91DCA"/>
    <w:rsid w:val="00D9222D"/>
    <w:rsid w:val="00D92230"/>
    <w:rsid w:val="00D9507E"/>
    <w:rsid w:val="00D95EC9"/>
    <w:rsid w:val="00DA1173"/>
    <w:rsid w:val="00DA1B92"/>
    <w:rsid w:val="00DA26D1"/>
    <w:rsid w:val="00DA69A0"/>
    <w:rsid w:val="00DA6D79"/>
    <w:rsid w:val="00DB5702"/>
    <w:rsid w:val="00DB5C56"/>
    <w:rsid w:val="00DB6270"/>
    <w:rsid w:val="00DB68A7"/>
    <w:rsid w:val="00DC024A"/>
    <w:rsid w:val="00DC1EB8"/>
    <w:rsid w:val="00DC5DA8"/>
    <w:rsid w:val="00DC6BAD"/>
    <w:rsid w:val="00DC720A"/>
    <w:rsid w:val="00DD06D0"/>
    <w:rsid w:val="00DD0E3B"/>
    <w:rsid w:val="00DD1804"/>
    <w:rsid w:val="00DD3704"/>
    <w:rsid w:val="00DD6D67"/>
    <w:rsid w:val="00DD7851"/>
    <w:rsid w:val="00DD785F"/>
    <w:rsid w:val="00DE04F1"/>
    <w:rsid w:val="00DE069F"/>
    <w:rsid w:val="00DE073C"/>
    <w:rsid w:val="00DE0C95"/>
    <w:rsid w:val="00DE12FF"/>
    <w:rsid w:val="00DE154F"/>
    <w:rsid w:val="00DE2A26"/>
    <w:rsid w:val="00DE30CF"/>
    <w:rsid w:val="00DE3196"/>
    <w:rsid w:val="00DE439A"/>
    <w:rsid w:val="00DE5D3D"/>
    <w:rsid w:val="00DF03B6"/>
    <w:rsid w:val="00DF0413"/>
    <w:rsid w:val="00DF051C"/>
    <w:rsid w:val="00DF2C2A"/>
    <w:rsid w:val="00DF2E5A"/>
    <w:rsid w:val="00DF32E6"/>
    <w:rsid w:val="00DF656D"/>
    <w:rsid w:val="00DF73AE"/>
    <w:rsid w:val="00DF768E"/>
    <w:rsid w:val="00E0169E"/>
    <w:rsid w:val="00E04014"/>
    <w:rsid w:val="00E04E20"/>
    <w:rsid w:val="00E06B85"/>
    <w:rsid w:val="00E070A8"/>
    <w:rsid w:val="00E12EBA"/>
    <w:rsid w:val="00E12FA8"/>
    <w:rsid w:val="00E13CC5"/>
    <w:rsid w:val="00E14977"/>
    <w:rsid w:val="00E14CAC"/>
    <w:rsid w:val="00E16035"/>
    <w:rsid w:val="00E209EA"/>
    <w:rsid w:val="00E21113"/>
    <w:rsid w:val="00E222C1"/>
    <w:rsid w:val="00E22974"/>
    <w:rsid w:val="00E23DE0"/>
    <w:rsid w:val="00E241CB"/>
    <w:rsid w:val="00E2428E"/>
    <w:rsid w:val="00E25DC5"/>
    <w:rsid w:val="00E2601F"/>
    <w:rsid w:val="00E268D2"/>
    <w:rsid w:val="00E30CB4"/>
    <w:rsid w:val="00E30E58"/>
    <w:rsid w:val="00E32E1F"/>
    <w:rsid w:val="00E41A57"/>
    <w:rsid w:val="00E41BB9"/>
    <w:rsid w:val="00E435D3"/>
    <w:rsid w:val="00E44319"/>
    <w:rsid w:val="00E44467"/>
    <w:rsid w:val="00E44D24"/>
    <w:rsid w:val="00E4502B"/>
    <w:rsid w:val="00E453D1"/>
    <w:rsid w:val="00E454A8"/>
    <w:rsid w:val="00E47DE6"/>
    <w:rsid w:val="00E503F2"/>
    <w:rsid w:val="00E5169D"/>
    <w:rsid w:val="00E52EA2"/>
    <w:rsid w:val="00E53703"/>
    <w:rsid w:val="00E54058"/>
    <w:rsid w:val="00E54472"/>
    <w:rsid w:val="00E548BA"/>
    <w:rsid w:val="00E548E7"/>
    <w:rsid w:val="00E554DE"/>
    <w:rsid w:val="00E567AD"/>
    <w:rsid w:val="00E570E4"/>
    <w:rsid w:val="00E57B5B"/>
    <w:rsid w:val="00E621F9"/>
    <w:rsid w:val="00E62652"/>
    <w:rsid w:val="00E62BEE"/>
    <w:rsid w:val="00E65AC3"/>
    <w:rsid w:val="00E668FA"/>
    <w:rsid w:val="00E67C3C"/>
    <w:rsid w:val="00E67DD4"/>
    <w:rsid w:val="00E71ED4"/>
    <w:rsid w:val="00E7277A"/>
    <w:rsid w:val="00E732C1"/>
    <w:rsid w:val="00E74B42"/>
    <w:rsid w:val="00E753A0"/>
    <w:rsid w:val="00E75CDD"/>
    <w:rsid w:val="00E76C2C"/>
    <w:rsid w:val="00E77938"/>
    <w:rsid w:val="00E77939"/>
    <w:rsid w:val="00E80A29"/>
    <w:rsid w:val="00E81285"/>
    <w:rsid w:val="00E81ADB"/>
    <w:rsid w:val="00E81C9B"/>
    <w:rsid w:val="00E8222E"/>
    <w:rsid w:val="00E82ACC"/>
    <w:rsid w:val="00E83CB1"/>
    <w:rsid w:val="00E8666F"/>
    <w:rsid w:val="00E86A54"/>
    <w:rsid w:val="00E91909"/>
    <w:rsid w:val="00E91F80"/>
    <w:rsid w:val="00E92277"/>
    <w:rsid w:val="00E9469E"/>
    <w:rsid w:val="00E9603B"/>
    <w:rsid w:val="00E96E62"/>
    <w:rsid w:val="00E96F0B"/>
    <w:rsid w:val="00E978FB"/>
    <w:rsid w:val="00E998AA"/>
    <w:rsid w:val="00EA1C01"/>
    <w:rsid w:val="00EA22A1"/>
    <w:rsid w:val="00EA4D16"/>
    <w:rsid w:val="00EA5C95"/>
    <w:rsid w:val="00EB027E"/>
    <w:rsid w:val="00EB0F72"/>
    <w:rsid w:val="00EB13ED"/>
    <w:rsid w:val="00EB240D"/>
    <w:rsid w:val="00EB2FD0"/>
    <w:rsid w:val="00EB4A20"/>
    <w:rsid w:val="00EB6C71"/>
    <w:rsid w:val="00EB77EE"/>
    <w:rsid w:val="00EC0854"/>
    <w:rsid w:val="00EC0F8E"/>
    <w:rsid w:val="00EC2EDC"/>
    <w:rsid w:val="00EC376A"/>
    <w:rsid w:val="00EC50EE"/>
    <w:rsid w:val="00EC58C6"/>
    <w:rsid w:val="00EC5C01"/>
    <w:rsid w:val="00EC725A"/>
    <w:rsid w:val="00ED0495"/>
    <w:rsid w:val="00ED1BEE"/>
    <w:rsid w:val="00ED53C6"/>
    <w:rsid w:val="00ED647D"/>
    <w:rsid w:val="00ED72AC"/>
    <w:rsid w:val="00EE11B8"/>
    <w:rsid w:val="00EE11FE"/>
    <w:rsid w:val="00EE17EB"/>
    <w:rsid w:val="00EE323C"/>
    <w:rsid w:val="00EE3751"/>
    <w:rsid w:val="00EE3F42"/>
    <w:rsid w:val="00EE40ED"/>
    <w:rsid w:val="00EE6498"/>
    <w:rsid w:val="00EE715D"/>
    <w:rsid w:val="00EF11C0"/>
    <w:rsid w:val="00EF267C"/>
    <w:rsid w:val="00EF3007"/>
    <w:rsid w:val="00EF341A"/>
    <w:rsid w:val="00EF39AB"/>
    <w:rsid w:val="00EF5D9B"/>
    <w:rsid w:val="00EF63B6"/>
    <w:rsid w:val="00F00694"/>
    <w:rsid w:val="00F0090C"/>
    <w:rsid w:val="00F04E9F"/>
    <w:rsid w:val="00F0546E"/>
    <w:rsid w:val="00F05D0A"/>
    <w:rsid w:val="00F0678E"/>
    <w:rsid w:val="00F116C7"/>
    <w:rsid w:val="00F1179B"/>
    <w:rsid w:val="00F14231"/>
    <w:rsid w:val="00F154A1"/>
    <w:rsid w:val="00F15FB8"/>
    <w:rsid w:val="00F16DB2"/>
    <w:rsid w:val="00F16F98"/>
    <w:rsid w:val="00F22327"/>
    <w:rsid w:val="00F226D8"/>
    <w:rsid w:val="00F234A3"/>
    <w:rsid w:val="00F23CD2"/>
    <w:rsid w:val="00F2713E"/>
    <w:rsid w:val="00F30FA1"/>
    <w:rsid w:val="00F32A88"/>
    <w:rsid w:val="00F3329F"/>
    <w:rsid w:val="00F333B5"/>
    <w:rsid w:val="00F33C36"/>
    <w:rsid w:val="00F33CE8"/>
    <w:rsid w:val="00F356FA"/>
    <w:rsid w:val="00F4185E"/>
    <w:rsid w:val="00F427CE"/>
    <w:rsid w:val="00F42FA4"/>
    <w:rsid w:val="00F44205"/>
    <w:rsid w:val="00F44247"/>
    <w:rsid w:val="00F45501"/>
    <w:rsid w:val="00F45653"/>
    <w:rsid w:val="00F46BDB"/>
    <w:rsid w:val="00F4786F"/>
    <w:rsid w:val="00F47D4A"/>
    <w:rsid w:val="00F5020D"/>
    <w:rsid w:val="00F5468C"/>
    <w:rsid w:val="00F559C7"/>
    <w:rsid w:val="00F564C1"/>
    <w:rsid w:val="00F57A74"/>
    <w:rsid w:val="00F62CF0"/>
    <w:rsid w:val="00F62DD1"/>
    <w:rsid w:val="00F66031"/>
    <w:rsid w:val="00F668A6"/>
    <w:rsid w:val="00F66DBD"/>
    <w:rsid w:val="00F67422"/>
    <w:rsid w:val="00F67F12"/>
    <w:rsid w:val="00F70625"/>
    <w:rsid w:val="00F71195"/>
    <w:rsid w:val="00F7142E"/>
    <w:rsid w:val="00F719D5"/>
    <w:rsid w:val="00F728FE"/>
    <w:rsid w:val="00F7386F"/>
    <w:rsid w:val="00F744DF"/>
    <w:rsid w:val="00F747A9"/>
    <w:rsid w:val="00F74ACB"/>
    <w:rsid w:val="00F75A92"/>
    <w:rsid w:val="00F7646D"/>
    <w:rsid w:val="00F800C8"/>
    <w:rsid w:val="00F811F7"/>
    <w:rsid w:val="00F83942"/>
    <w:rsid w:val="00F83B67"/>
    <w:rsid w:val="00F849DB"/>
    <w:rsid w:val="00F8527B"/>
    <w:rsid w:val="00F85F6C"/>
    <w:rsid w:val="00F864D3"/>
    <w:rsid w:val="00F90695"/>
    <w:rsid w:val="00F91531"/>
    <w:rsid w:val="00F918CE"/>
    <w:rsid w:val="00F9379A"/>
    <w:rsid w:val="00F96295"/>
    <w:rsid w:val="00F966FE"/>
    <w:rsid w:val="00F96E12"/>
    <w:rsid w:val="00FA025F"/>
    <w:rsid w:val="00FA05A3"/>
    <w:rsid w:val="00FA0AA2"/>
    <w:rsid w:val="00FA319C"/>
    <w:rsid w:val="00FA4E35"/>
    <w:rsid w:val="00FA5A9F"/>
    <w:rsid w:val="00FA63FA"/>
    <w:rsid w:val="00FA78CD"/>
    <w:rsid w:val="00FB06E1"/>
    <w:rsid w:val="00FB10C3"/>
    <w:rsid w:val="00FB2790"/>
    <w:rsid w:val="00FB2B8A"/>
    <w:rsid w:val="00FB33CF"/>
    <w:rsid w:val="00FB34D9"/>
    <w:rsid w:val="00FB3F0D"/>
    <w:rsid w:val="00FB4375"/>
    <w:rsid w:val="00FB49BC"/>
    <w:rsid w:val="00FB6285"/>
    <w:rsid w:val="00FB761F"/>
    <w:rsid w:val="00FB7DB6"/>
    <w:rsid w:val="00FC1E8F"/>
    <w:rsid w:val="00FC231F"/>
    <w:rsid w:val="00FC2CDE"/>
    <w:rsid w:val="00FC37CF"/>
    <w:rsid w:val="00FC5319"/>
    <w:rsid w:val="00FC60A4"/>
    <w:rsid w:val="00FD0438"/>
    <w:rsid w:val="00FD0BFD"/>
    <w:rsid w:val="00FD1613"/>
    <w:rsid w:val="00FD3864"/>
    <w:rsid w:val="00FD389E"/>
    <w:rsid w:val="00FD546F"/>
    <w:rsid w:val="00FE1080"/>
    <w:rsid w:val="00FE1F0A"/>
    <w:rsid w:val="00FE2FCB"/>
    <w:rsid w:val="00FE34DE"/>
    <w:rsid w:val="00FE4A3F"/>
    <w:rsid w:val="00FE4A7F"/>
    <w:rsid w:val="00FE52F2"/>
    <w:rsid w:val="00FE5545"/>
    <w:rsid w:val="00FE59A4"/>
    <w:rsid w:val="00FE5B7A"/>
    <w:rsid w:val="00FE5E2F"/>
    <w:rsid w:val="00FF1130"/>
    <w:rsid w:val="00FF11A4"/>
    <w:rsid w:val="00FF1723"/>
    <w:rsid w:val="00FF1EB0"/>
    <w:rsid w:val="00FF265D"/>
    <w:rsid w:val="00FF43B1"/>
    <w:rsid w:val="00FF517B"/>
    <w:rsid w:val="00FF5364"/>
    <w:rsid w:val="00FF57F3"/>
    <w:rsid w:val="00FF68AB"/>
    <w:rsid w:val="00FF7429"/>
    <w:rsid w:val="011E1E10"/>
    <w:rsid w:val="0140F960"/>
    <w:rsid w:val="0169F213"/>
    <w:rsid w:val="016A54E2"/>
    <w:rsid w:val="0191BEA1"/>
    <w:rsid w:val="01BB2C31"/>
    <w:rsid w:val="02611EC6"/>
    <w:rsid w:val="027E147C"/>
    <w:rsid w:val="02831D39"/>
    <w:rsid w:val="02D049AF"/>
    <w:rsid w:val="02D29DD4"/>
    <w:rsid w:val="02D3F8A5"/>
    <w:rsid w:val="031B74B2"/>
    <w:rsid w:val="032D8F02"/>
    <w:rsid w:val="0334F2D9"/>
    <w:rsid w:val="0365A7B3"/>
    <w:rsid w:val="0403C86F"/>
    <w:rsid w:val="04144F39"/>
    <w:rsid w:val="04283053"/>
    <w:rsid w:val="043F249B"/>
    <w:rsid w:val="04409254"/>
    <w:rsid w:val="04763FB4"/>
    <w:rsid w:val="049EE36C"/>
    <w:rsid w:val="04B74513"/>
    <w:rsid w:val="04DE35E9"/>
    <w:rsid w:val="055E0CD6"/>
    <w:rsid w:val="056FD93A"/>
    <w:rsid w:val="057C3930"/>
    <w:rsid w:val="0585D551"/>
    <w:rsid w:val="0587ECEF"/>
    <w:rsid w:val="05DD1C51"/>
    <w:rsid w:val="0628325B"/>
    <w:rsid w:val="0678821B"/>
    <w:rsid w:val="06BFCA5F"/>
    <w:rsid w:val="076B6D0B"/>
    <w:rsid w:val="07A0E7C8"/>
    <w:rsid w:val="07A9F303"/>
    <w:rsid w:val="07D725B4"/>
    <w:rsid w:val="0983255D"/>
    <w:rsid w:val="098713CD"/>
    <w:rsid w:val="099CD086"/>
    <w:rsid w:val="0A3365B4"/>
    <w:rsid w:val="0ACEB349"/>
    <w:rsid w:val="0ACF4E33"/>
    <w:rsid w:val="0B094168"/>
    <w:rsid w:val="0B1149CD"/>
    <w:rsid w:val="0B8A2AD3"/>
    <w:rsid w:val="0BDA6D1E"/>
    <w:rsid w:val="0BE8D42C"/>
    <w:rsid w:val="0C10A466"/>
    <w:rsid w:val="0C30152B"/>
    <w:rsid w:val="0C5B26C9"/>
    <w:rsid w:val="0C61B28E"/>
    <w:rsid w:val="0C8DFE7F"/>
    <w:rsid w:val="0C8E7675"/>
    <w:rsid w:val="0C919EED"/>
    <w:rsid w:val="0CAD1A2E"/>
    <w:rsid w:val="0CE055C5"/>
    <w:rsid w:val="0D57B84D"/>
    <w:rsid w:val="0D7D43E7"/>
    <w:rsid w:val="0D85358A"/>
    <w:rsid w:val="0DC774B9"/>
    <w:rsid w:val="0DD026BB"/>
    <w:rsid w:val="0E2CF13C"/>
    <w:rsid w:val="0E9797F7"/>
    <w:rsid w:val="0E9BA269"/>
    <w:rsid w:val="0EE26D08"/>
    <w:rsid w:val="0F3F225D"/>
    <w:rsid w:val="0F51C88E"/>
    <w:rsid w:val="0F63451A"/>
    <w:rsid w:val="0F6B3CEC"/>
    <w:rsid w:val="0F919D1B"/>
    <w:rsid w:val="0F96CE61"/>
    <w:rsid w:val="0FC28CAC"/>
    <w:rsid w:val="0FCBEEAC"/>
    <w:rsid w:val="0FCD4423"/>
    <w:rsid w:val="104B068B"/>
    <w:rsid w:val="10CC6D50"/>
    <w:rsid w:val="11039A1E"/>
    <w:rsid w:val="1120D5D6"/>
    <w:rsid w:val="11338135"/>
    <w:rsid w:val="1152BB50"/>
    <w:rsid w:val="11923FFE"/>
    <w:rsid w:val="11E2521A"/>
    <w:rsid w:val="11F5A221"/>
    <w:rsid w:val="11FA59A8"/>
    <w:rsid w:val="12056527"/>
    <w:rsid w:val="121E742F"/>
    <w:rsid w:val="122E3409"/>
    <w:rsid w:val="12467F0B"/>
    <w:rsid w:val="12567781"/>
    <w:rsid w:val="12642646"/>
    <w:rsid w:val="1276E805"/>
    <w:rsid w:val="12881C57"/>
    <w:rsid w:val="12C4F38E"/>
    <w:rsid w:val="12FA9215"/>
    <w:rsid w:val="132A2125"/>
    <w:rsid w:val="1372556D"/>
    <w:rsid w:val="142539B1"/>
    <w:rsid w:val="1469A65F"/>
    <w:rsid w:val="14885965"/>
    <w:rsid w:val="149C9C5D"/>
    <w:rsid w:val="14E28912"/>
    <w:rsid w:val="14F6034B"/>
    <w:rsid w:val="15175471"/>
    <w:rsid w:val="15363266"/>
    <w:rsid w:val="155E2A81"/>
    <w:rsid w:val="15A694BC"/>
    <w:rsid w:val="15C839BF"/>
    <w:rsid w:val="15E81CA6"/>
    <w:rsid w:val="15F8E71A"/>
    <w:rsid w:val="16530A56"/>
    <w:rsid w:val="16789107"/>
    <w:rsid w:val="17027EE5"/>
    <w:rsid w:val="1755EE24"/>
    <w:rsid w:val="175B1542"/>
    <w:rsid w:val="177556EC"/>
    <w:rsid w:val="17D84210"/>
    <w:rsid w:val="17F91B63"/>
    <w:rsid w:val="180EAA43"/>
    <w:rsid w:val="1816885A"/>
    <w:rsid w:val="182906CB"/>
    <w:rsid w:val="1891E5E5"/>
    <w:rsid w:val="1902EEC4"/>
    <w:rsid w:val="193BE4C0"/>
    <w:rsid w:val="194E1B86"/>
    <w:rsid w:val="1960CA35"/>
    <w:rsid w:val="19791632"/>
    <w:rsid w:val="19B51F5F"/>
    <w:rsid w:val="19FB8646"/>
    <w:rsid w:val="1A06DC1C"/>
    <w:rsid w:val="1A0ECD8D"/>
    <w:rsid w:val="1A36F45C"/>
    <w:rsid w:val="1A41CEC9"/>
    <w:rsid w:val="1AD7981B"/>
    <w:rsid w:val="1AF2C9F9"/>
    <w:rsid w:val="1B0D531C"/>
    <w:rsid w:val="1BB637C9"/>
    <w:rsid w:val="1BEF5D26"/>
    <w:rsid w:val="1C14612D"/>
    <w:rsid w:val="1C1B308A"/>
    <w:rsid w:val="1C7C28FC"/>
    <w:rsid w:val="1CE6590C"/>
    <w:rsid w:val="1CFF798A"/>
    <w:rsid w:val="1D597540"/>
    <w:rsid w:val="1D92B666"/>
    <w:rsid w:val="1DC52FA8"/>
    <w:rsid w:val="1DF98338"/>
    <w:rsid w:val="1E5FD4CB"/>
    <w:rsid w:val="1E990721"/>
    <w:rsid w:val="1ED95120"/>
    <w:rsid w:val="1EE0272B"/>
    <w:rsid w:val="1F17F306"/>
    <w:rsid w:val="1F24D3D4"/>
    <w:rsid w:val="1F7BEDD3"/>
    <w:rsid w:val="1FAE2B3D"/>
    <w:rsid w:val="1FC62F5F"/>
    <w:rsid w:val="202FD2C8"/>
    <w:rsid w:val="20D46AD7"/>
    <w:rsid w:val="20E22362"/>
    <w:rsid w:val="2186963E"/>
    <w:rsid w:val="21B3F6EE"/>
    <w:rsid w:val="21D8D38A"/>
    <w:rsid w:val="21D9A68A"/>
    <w:rsid w:val="226D5E1E"/>
    <w:rsid w:val="22961C85"/>
    <w:rsid w:val="22A29CFE"/>
    <w:rsid w:val="2368B8A5"/>
    <w:rsid w:val="236A6F92"/>
    <w:rsid w:val="2370DA5F"/>
    <w:rsid w:val="2411F761"/>
    <w:rsid w:val="245E7B3C"/>
    <w:rsid w:val="24CDF537"/>
    <w:rsid w:val="24E4B4A7"/>
    <w:rsid w:val="24F8DDFF"/>
    <w:rsid w:val="250F46E6"/>
    <w:rsid w:val="252CFCA4"/>
    <w:rsid w:val="258C7313"/>
    <w:rsid w:val="258D3EBF"/>
    <w:rsid w:val="25E4AF25"/>
    <w:rsid w:val="25E9FC4A"/>
    <w:rsid w:val="25F175A1"/>
    <w:rsid w:val="25F220BE"/>
    <w:rsid w:val="26052C95"/>
    <w:rsid w:val="261F032C"/>
    <w:rsid w:val="26444ED7"/>
    <w:rsid w:val="265A82FF"/>
    <w:rsid w:val="2770E57F"/>
    <w:rsid w:val="279E7187"/>
    <w:rsid w:val="27A8C996"/>
    <w:rsid w:val="27DADF31"/>
    <w:rsid w:val="27F4B5C8"/>
    <w:rsid w:val="28449932"/>
    <w:rsid w:val="287CD967"/>
    <w:rsid w:val="287F3DA9"/>
    <w:rsid w:val="28BC64B3"/>
    <w:rsid w:val="28D79BB7"/>
    <w:rsid w:val="28DCCFE5"/>
    <w:rsid w:val="28FC46CE"/>
    <w:rsid w:val="292F389D"/>
    <w:rsid w:val="294FBCDE"/>
    <w:rsid w:val="29CB3E3E"/>
    <w:rsid w:val="29CC4F22"/>
    <w:rsid w:val="29D38223"/>
    <w:rsid w:val="29E96934"/>
    <w:rsid w:val="2A0789BF"/>
    <w:rsid w:val="2A26AA86"/>
    <w:rsid w:val="2A543278"/>
    <w:rsid w:val="2A736382"/>
    <w:rsid w:val="2AA0F029"/>
    <w:rsid w:val="2AA3AC35"/>
    <w:rsid w:val="2B013409"/>
    <w:rsid w:val="2B3073A2"/>
    <w:rsid w:val="2B56787B"/>
    <w:rsid w:val="2B5FFF85"/>
    <w:rsid w:val="2B97E2ED"/>
    <w:rsid w:val="2BEEE6E6"/>
    <w:rsid w:val="2C36725D"/>
    <w:rsid w:val="2C3D9DB6"/>
    <w:rsid w:val="2C412830"/>
    <w:rsid w:val="2C6FBBA7"/>
    <w:rsid w:val="2C79E770"/>
    <w:rsid w:val="2CD0465B"/>
    <w:rsid w:val="2CDAD06A"/>
    <w:rsid w:val="2CE785E7"/>
    <w:rsid w:val="2D0BDC45"/>
    <w:rsid w:val="2D361918"/>
    <w:rsid w:val="2D56FD8D"/>
    <w:rsid w:val="2D65FB1D"/>
    <w:rsid w:val="2D7BE584"/>
    <w:rsid w:val="2D8C0780"/>
    <w:rsid w:val="2D9FB14A"/>
    <w:rsid w:val="2DCE6A9C"/>
    <w:rsid w:val="2DCFB7F1"/>
    <w:rsid w:val="2DD479B7"/>
    <w:rsid w:val="2DE70619"/>
    <w:rsid w:val="2DFC8AAF"/>
    <w:rsid w:val="2E1BCAC0"/>
    <w:rsid w:val="2EB26A86"/>
    <w:rsid w:val="2ECD7836"/>
    <w:rsid w:val="2EE9E2E6"/>
    <w:rsid w:val="2F02545F"/>
    <w:rsid w:val="2F1D5F89"/>
    <w:rsid w:val="2F27D7E1"/>
    <w:rsid w:val="2F5A0062"/>
    <w:rsid w:val="2F62247A"/>
    <w:rsid w:val="2F7F2D20"/>
    <w:rsid w:val="2F93E7DF"/>
    <w:rsid w:val="2FC2FA1B"/>
    <w:rsid w:val="2FE0ABFE"/>
    <w:rsid w:val="30335AF5"/>
    <w:rsid w:val="309A08DC"/>
    <w:rsid w:val="30EAAAFC"/>
    <w:rsid w:val="313137E0"/>
    <w:rsid w:val="313C6BD6"/>
    <w:rsid w:val="314B6A9A"/>
    <w:rsid w:val="3162A0B0"/>
    <w:rsid w:val="319641BC"/>
    <w:rsid w:val="31ACF85C"/>
    <w:rsid w:val="31D30B95"/>
    <w:rsid w:val="31DC9090"/>
    <w:rsid w:val="3235D93D"/>
    <w:rsid w:val="324BC101"/>
    <w:rsid w:val="32A340A2"/>
    <w:rsid w:val="331F289C"/>
    <w:rsid w:val="333313E6"/>
    <w:rsid w:val="335B25FC"/>
    <w:rsid w:val="3373C45A"/>
    <w:rsid w:val="339A7FE9"/>
    <w:rsid w:val="33CB3576"/>
    <w:rsid w:val="33CE8A3C"/>
    <w:rsid w:val="347F0FC4"/>
    <w:rsid w:val="34D0A30F"/>
    <w:rsid w:val="3515D2DA"/>
    <w:rsid w:val="3566822C"/>
    <w:rsid w:val="35C521E9"/>
    <w:rsid w:val="35E02420"/>
    <w:rsid w:val="361593E0"/>
    <w:rsid w:val="3637CDA3"/>
    <w:rsid w:val="366D2FCB"/>
    <w:rsid w:val="36D541D1"/>
    <w:rsid w:val="36D765C3"/>
    <w:rsid w:val="370F98C4"/>
    <w:rsid w:val="37161974"/>
    <w:rsid w:val="3733161C"/>
    <w:rsid w:val="377C859C"/>
    <w:rsid w:val="37C075D6"/>
    <w:rsid w:val="381D8AC3"/>
    <w:rsid w:val="38494747"/>
    <w:rsid w:val="38B0D800"/>
    <w:rsid w:val="38ECFF62"/>
    <w:rsid w:val="3903C2B2"/>
    <w:rsid w:val="390CCB42"/>
    <w:rsid w:val="393638D2"/>
    <w:rsid w:val="39571F06"/>
    <w:rsid w:val="396988CD"/>
    <w:rsid w:val="39891099"/>
    <w:rsid w:val="39A36070"/>
    <w:rsid w:val="39AF4FFA"/>
    <w:rsid w:val="3A039A4F"/>
    <w:rsid w:val="3A2829CA"/>
    <w:rsid w:val="3A4B5650"/>
    <w:rsid w:val="3AFDA4F4"/>
    <w:rsid w:val="3B127180"/>
    <w:rsid w:val="3BD721AD"/>
    <w:rsid w:val="3C2E34E2"/>
    <w:rsid w:val="3C774F1E"/>
    <w:rsid w:val="3CBD19F3"/>
    <w:rsid w:val="3D58E370"/>
    <w:rsid w:val="3D803C98"/>
    <w:rsid w:val="3D87EC9D"/>
    <w:rsid w:val="3D92C173"/>
    <w:rsid w:val="3E15D5A7"/>
    <w:rsid w:val="3E49113E"/>
    <w:rsid w:val="3E4D5D58"/>
    <w:rsid w:val="3F6DDE09"/>
    <w:rsid w:val="3F907EA5"/>
    <w:rsid w:val="3FE5788B"/>
    <w:rsid w:val="4011992A"/>
    <w:rsid w:val="4012A1F4"/>
    <w:rsid w:val="4017AE08"/>
    <w:rsid w:val="40250FD8"/>
    <w:rsid w:val="405FDA94"/>
    <w:rsid w:val="40610AA7"/>
    <w:rsid w:val="4066BA33"/>
    <w:rsid w:val="407C7696"/>
    <w:rsid w:val="40C2ED3C"/>
    <w:rsid w:val="40CABB34"/>
    <w:rsid w:val="40E919F6"/>
    <w:rsid w:val="40F5556B"/>
    <w:rsid w:val="40FC12CC"/>
    <w:rsid w:val="412C4F06"/>
    <w:rsid w:val="414AA6EC"/>
    <w:rsid w:val="4174A12D"/>
    <w:rsid w:val="423026C9"/>
    <w:rsid w:val="4231E4FB"/>
    <w:rsid w:val="42D11681"/>
    <w:rsid w:val="433BF6B2"/>
    <w:rsid w:val="434318FE"/>
    <w:rsid w:val="43D2F70C"/>
    <w:rsid w:val="43F132BC"/>
    <w:rsid w:val="4412BD07"/>
    <w:rsid w:val="44968A40"/>
    <w:rsid w:val="44D12461"/>
    <w:rsid w:val="44E2244A"/>
    <w:rsid w:val="44FCED9F"/>
    <w:rsid w:val="4542815A"/>
    <w:rsid w:val="454705FD"/>
    <w:rsid w:val="4551D0E9"/>
    <w:rsid w:val="45565506"/>
    <w:rsid w:val="455A809A"/>
    <w:rsid w:val="455F4391"/>
    <w:rsid w:val="4580C59D"/>
    <w:rsid w:val="465927C1"/>
    <w:rsid w:val="465A1B8D"/>
    <w:rsid w:val="468C2FBA"/>
    <w:rsid w:val="479986F4"/>
    <w:rsid w:val="47F54DFB"/>
    <w:rsid w:val="4814EFDF"/>
    <w:rsid w:val="484305DD"/>
    <w:rsid w:val="48BA5CED"/>
    <w:rsid w:val="48F19B6C"/>
    <w:rsid w:val="4902B1E8"/>
    <w:rsid w:val="4956D262"/>
    <w:rsid w:val="496FE139"/>
    <w:rsid w:val="49DF98C6"/>
    <w:rsid w:val="49E41D21"/>
    <w:rsid w:val="49F32779"/>
    <w:rsid w:val="4AAFE398"/>
    <w:rsid w:val="4AD744BF"/>
    <w:rsid w:val="4B0E6BE9"/>
    <w:rsid w:val="4B2F27B1"/>
    <w:rsid w:val="4C1507E2"/>
    <w:rsid w:val="4C5CBADD"/>
    <w:rsid w:val="4D231014"/>
    <w:rsid w:val="4D44DE06"/>
    <w:rsid w:val="4DCE16F7"/>
    <w:rsid w:val="4E2BB7BF"/>
    <w:rsid w:val="4E3A21B3"/>
    <w:rsid w:val="4E4D740F"/>
    <w:rsid w:val="4E65CB1F"/>
    <w:rsid w:val="4E7D26DF"/>
    <w:rsid w:val="4E801466"/>
    <w:rsid w:val="4E803584"/>
    <w:rsid w:val="4EC2B963"/>
    <w:rsid w:val="4F0088F8"/>
    <w:rsid w:val="4F0FDCAB"/>
    <w:rsid w:val="4F15D2C9"/>
    <w:rsid w:val="4F2FEC59"/>
    <w:rsid w:val="4F364DDB"/>
    <w:rsid w:val="4F534EB1"/>
    <w:rsid w:val="4F70BF54"/>
    <w:rsid w:val="4F8A10C1"/>
    <w:rsid w:val="4F940EC9"/>
    <w:rsid w:val="4FAE73D5"/>
    <w:rsid w:val="4FB1DE67"/>
    <w:rsid w:val="4FB2100D"/>
    <w:rsid w:val="4FFE11C9"/>
    <w:rsid w:val="50149D05"/>
    <w:rsid w:val="501C05E5"/>
    <w:rsid w:val="50273C23"/>
    <w:rsid w:val="50279053"/>
    <w:rsid w:val="5057F4CA"/>
    <w:rsid w:val="514AC4FD"/>
    <w:rsid w:val="517A7F07"/>
    <w:rsid w:val="51991F3E"/>
    <w:rsid w:val="51CC83A5"/>
    <w:rsid w:val="51DEC116"/>
    <w:rsid w:val="5233728A"/>
    <w:rsid w:val="52603589"/>
    <w:rsid w:val="526A362C"/>
    <w:rsid w:val="5277EEED"/>
    <w:rsid w:val="52C935BD"/>
    <w:rsid w:val="52E4C597"/>
    <w:rsid w:val="52E55019"/>
    <w:rsid w:val="5315A79A"/>
    <w:rsid w:val="5318271A"/>
    <w:rsid w:val="53245D0A"/>
    <w:rsid w:val="53754BAA"/>
    <w:rsid w:val="53925198"/>
    <w:rsid w:val="539EA9F9"/>
    <w:rsid w:val="54094F4A"/>
    <w:rsid w:val="542D991A"/>
    <w:rsid w:val="54447BA5"/>
    <w:rsid w:val="544BBBFB"/>
    <w:rsid w:val="552F3E0F"/>
    <w:rsid w:val="55A38B8E"/>
    <w:rsid w:val="55A91122"/>
    <w:rsid w:val="55B5405A"/>
    <w:rsid w:val="55BD481F"/>
    <w:rsid w:val="562AAC53"/>
    <w:rsid w:val="562F0D89"/>
    <w:rsid w:val="56370B56"/>
    <w:rsid w:val="5643388D"/>
    <w:rsid w:val="566C1DFA"/>
    <w:rsid w:val="567414AE"/>
    <w:rsid w:val="5675FEBA"/>
    <w:rsid w:val="56B4A2EB"/>
    <w:rsid w:val="5712F644"/>
    <w:rsid w:val="579A8671"/>
    <w:rsid w:val="579D37DD"/>
    <w:rsid w:val="57D56EF3"/>
    <w:rsid w:val="57F2BC16"/>
    <w:rsid w:val="5801F74E"/>
    <w:rsid w:val="58372F14"/>
    <w:rsid w:val="58482555"/>
    <w:rsid w:val="5864188F"/>
    <w:rsid w:val="58A3D7F3"/>
    <w:rsid w:val="58CA7864"/>
    <w:rsid w:val="59A5B0B2"/>
    <w:rsid w:val="59CA4B2F"/>
    <w:rsid w:val="59CB36C1"/>
    <w:rsid w:val="59D006DF"/>
    <w:rsid w:val="59DAE6FC"/>
    <w:rsid w:val="59EDF3EA"/>
    <w:rsid w:val="5A109363"/>
    <w:rsid w:val="5A13AD6C"/>
    <w:rsid w:val="5A29AFB4"/>
    <w:rsid w:val="5AA714F1"/>
    <w:rsid w:val="5B0375B0"/>
    <w:rsid w:val="5B356F42"/>
    <w:rsid w:val="5B38FD4B"/>
    <w:rsid w:val="5BBE57A2"/>
    <w:rsid w:val="5BC5E3A3"/>
    <w:rsid w:val="5BCAD139"/>
    <w:rsid w:val="5C2E652B"/>
    <w:rsid w:val="5C3ADDA3"/>
    <w:rsid w:val="5C8700E5"/>
    <w:rsid w:val="5C924286"/>
    <w:rsid w:val="5CD3ABC9"/>
    <w:rsid w:val="5CD71D2F"/>
    <w:rsid w:val="5D127352"/>
    <w:rsid w:val="5D29431C"/>
    <w:rsid w:val="5D3D1F71"/>
    <w:rsid w:val="5D44A120"/>
    <w:rsid w:val="5D4B4E2E"/>
    <w:rsid w:val="5D9AFAAA"/>
    <w:rsid w:val="5DBA1B71"/>
    <w:rsid w:val="5DE17693"/>
    <w:rsid w:val="5DE1E35C"/>
    <w:rsid w:val="5E2B881A"/>
    <w:rsid w:val="5E6B4280"/>
    <w:rsid w:val="5EBBD954"/>
    <w:rsid w:val="5EFA212F"/>
    <w:rsid w:val="5F59EF84"/>
    <w:rsid w:val="5F7CD827"/>
    <w:rsid w:val="5F9FF795"/>
    <w:rsid w:val="5FB086A1"/>
    <w:rsid w:val="5FC92CAE"/>
    <w:rsid w:val="604EC4AD"/>
    <w:rsid w:val="608B5408"/>
    <w:rsid w:val="608ED36D"/>
    <w:rsid w:val="60B5B8B5"/>
    <w:rsid w:val="6109B5A0"/>
    <w:rsid w:val="617A7704"/>
    <w:rsid w:val="61829660"/>
    <w:rsid w:val="619E897E"/>
    <w:rsid w:val="61D58C5C"/>
    <w:rsid w:val="62A823C5"/>
    <w:rsid w:val="62C84531"/>
    <w:rsid w:val="6311C2C2"/>
    <w:rsid w:val="63566B06"/>
    <w:rsid w:val="643C37BE"/>
    <w:rsid w:val="64672C8A"/>
    <w:rsid w:val="64847834"/>
    <w:rsid w:val="6492DA9C"/>
    <w:rsid w:val="64E39899"/>
    <w:rsid w:val="6530CEE5"/>
    <w:rsid w:val="6560036C"/>
    <w:rsid w:val="6563403F"/>
    <w:rsid w:val="6576BE98"/>
    <w:rsid w:val="65BD5DE9"/>
    <w:rsid w:val="66204895"/>
    <w:rsid w:val="663924CC"/>
    <w:rsid w:val="66737BFA"/>
    <w:rsid w:val="66748A57"/>
    <w:rsid w:val="66D2B43B"/>
    <w:rsid w:val="66DD5A94"/>
    <w:rsid w:val="66E76542"/>
    <w:rsid w:val="6707D143"/>
    <w:rsid w:val="670E6EEC"/>
    <w:rsid w:val="6717E837"/>
    <w:rsid w:val="6727C9B6"/>
    <w:rsid w:val="6760A864"/>
    <w:rsid w:val="676403E6"/>
    <w:rsid w:val="677B0613"/>
    <w:rsid w:val="679B0EA6"/>
    <w:rsid w:val="67BD8B6D"/>
    <w:rsid w:val="6825723D"/>
    <w:rsid w:val="689A67B3"/>
    <w:rsid w:val="689B62C8"/>
    <w:rsid w:val="68A3A1A4"/>
    <w:rsid w:val="690E9C4A"/>
    <w:rsid w:val="692C8389"/>
    <w:rsid w:val="69358853"/>
    <w:rsid w:val="69651663"/>
    <w:rsid w:val="696FD665"/>
    <w:rsid w:val="6973950B"/>
    <w:rsid w:val="697D0F94"/>
    <w:rsid w:val="699B7E85"/>
    <w:rsid w:val="69FC42B7"/>
    <w:rsid w:val="6A0A54FD"/>
    <w:rsid w:val="6A0CF381"/>
    <w:rsid w:val="6A46309B"/>
    <w:rsid w:val="6B15FE06"/>
    <w:rsid w:val="6B1FB117"/>
    <w:rsid w:val="6B22BDBA"/>
    <w:rsid w:val="6B2E770E"/>
    <w:rsid w:val="6BA609F2"/>
    <w:rsid w:val="6BC08442"/>
    <w:rsid w:val="6BC90C25"/>
    <w:rsid w:val="6C310626"/>
    <w:rsid w:val="6C6CD4A4"/>
    <w:rsid w:val="6C91576C"/>
    <w:rsid w:val="6CA2167B"/>
    <w:rsid w:val="6CAB35CD"/>
    <w:rsid w:val="6CB9648A"/>
    <w:rsid w:val="6D4E93AA"/>
    <w:rsid w:val="6D970B3A"/>
    <w:rsid w:val="6DA04562"/>
    <w:rsid w:val="6DB1D1C6"/>
    <w:rsid w:val="6DCE26F3"/>
    <w:rsid w:val="6E12321D"/>
    <w:rsid w:val="6E98D367"/>
    <w:rsid w:val="6F4B3ABE"/>
    <w:rsid w:val="6F9524F5"/>
    <w:rsid w:val="6F9BC50D"/>
    <w:rsid w:val="6FBC6E3A"/>
    <w:rsid w:val="6FC8D31C"/>
    <w:rsid w:val="6FF0FED1"/>
    <w:rsid w:val="704CA510"/>
    <w:rsid w:val="7086DC63"/>
    <w:rsid w:val="70DF05C8"/>
    <w:rsid w:val="710F75EF"/>
    <w:rsid w:val="71513385"/>
    <w:rsid w:val="71648C75"/>
    <w:rsid w:val="7190EBD4"/>
    <w:rsid w:val="71A35340"/>
    <w:rsid w:val="726E5C92"/>
    <w:rsid w:val="72918E6E"/>
    <w:rsid w:val="73295437"/>
    <w:rsid w:val="732E489F"/>
    <w:rsid w:val="735E2D84"/>
    <w:rsid w:val="737F8938"/>
    <w:rsid w:val="738900F6"/>
    <w:rsid w:val="738EC9A2"/>
    <w:rsid w:val="73ABEF9E"/>
    <w:rsid w:val="73DBEFAE"/>
    <w:rsid w:val="7409CC69"/>
    <w:rsid w:val="74284D7E"/>
    <w:rsid w:val="7461EBD5"/>
    <w:rsid w:val="74949F1E"/>
    <w:rsid w:val="74AF5274"/>
    <w:rsid w:val="74C2809D"/>
    <w:rsid w:val="74EBCCBD"/>
    <w:rsid w:val="753CBD59"/>
    <w:rsid w:val="7559264A"/>
    <w:rsid w:val="75C36101"/>
    <w:rsid w:val="75EC154E"/>
    <w:rsid w:val="761B2228"/>
    <w:rsid w:val="76BD4D7C"/>
    <w:rsid w:val="76BD625D"/>
    <w:rsid w:val="772FD600"/>
    <w:rsid w:val="774204A3"/>
    <w:rsid w:val="77B9353C"/>
    <w:rsid w:val="77DD3769"/>
    <w:rsid w:val="77F0EDC9"/>
    <w:rsid w:val="78236D7F"/>
    <w:rsid w:val="78693FCA"/>
    <w:rsid w:val="788F5217"/>
    <w:rsid w:val="7892E9C8"/>
    <w:rsid w:val="78A75FB3"/>
    <w:rsid w:val="78E29644"/>
    <w:rsid w:val="78E8C9D2"/>
    <w:rsid w:val="7A381B60"/>
    <w:rsid w:val="7A44238D"/>
    <w:rsid w:val="7A5A56E5"/>
    <w:rsid w:val="7A6538C8"/>
    <w:rsid w:val="7B30A3B0"/>
    <w:rsid w:val="7B44E832"/>
    <w:rsid w:val="7B4A2037"/>
    <w:rsid w:val="7BD88213"/>
    <w:rsid w:val="7C0076F3"/>
    <w:rsid w:val="7C3EFD9E"/>
    <w:rsid w:val="7C6EA31D"/>
    <w:rsid w:val="7C943BEE"/>
    <w:rsid w:val="7C9690E6"/>
    <w:rsid w:val="7CAC332D"/>
    <w:rsid w:val="7CD8805C"/>
    <w:rsid w:val="7CFDC553"/>
    <w:rsid w:val="7D238890"/>
    <w:rsid w:val="7D81AE57"/>
    <w:rsid w:val="7DA86EA6"/>
    <w:rsid w:val="7DB53E19"/>
    <w:rsid w:val="7DB68B3E"/>
    <w:rsid w:val="7E171F2D"/>
    <w:rsid w:val="7E174884"/>
    <w:rsid w:val="7E361CEC"/>
    <w:rsid w:val="7E40B818"/>
    <w:rsid w:val="7E65F04D"/>
    <w:rsid w:val="7E893BCB"/>
    <w:rsid w:val="7EAF0494"/>
    <w:rsid w:val="7EB1FAC3"/>
    <w:rsid w:val="7EFFAE81"/>
    <w:rsid w:val="7F33D8FB"/>
    <w:rsid w:val="7FAA2E22"/>
    <w:rsid w:val="7FAE441D"/>
    <w:rsid w:val="7FEF3A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9200B1"/>
  <w15:docId w15:val="{C6BB070B-288F-4B42-B230-C63EF732B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4C1"/>
  </w:style>
  <w:style w:type="paragraph" w:styleId="Heading1">
    <w:name w:val="heading 1"/>
    <w:basedOn w:val="Normal"/>
    <w:next w:val="Normal"/>
    <w:link w:val="Heading1Char"/>
    <w:uiPriority w:val="9"/>
    <w:qFormat/>
    <w:rsid w:val="00CF3B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F3B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3B1C"/>
    <w:pPr>
      <w:keepNext/>
      <w:keepLines/>
      <w:spacing w:before="200" w:after="0" w:line="480" w:lineRule="auto"/>
      <w:outlineLvl w:val="2"/>
    </w:pPr>
    <w:rPr>
      <w:rFonts w:ascii="Times New Roman" w:eastAsiaTheme="majorEastAsia" w:hAnsi="Times New Roman" w:cstheme="majorBidi"/>
      <w:bCs/>
      <w:i/>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Subtitle"/>
    <w:qFormat/>
    <w:rsid w:val="00CF3B1C"/>
    <w:pPr>
      <w:spacing w:line="240" w:lineRule="auto"/>
    </w:pPr>
    <w:rPr>
      <w:rFonts w:ascii="Times New Roman" w:hAnsi="Times New Roman"/>
      <w:i w:val="0"/>
      <w:color w:val="auto"/>
    </w:rPr>
  </w:style>
  <w:style w:type="paragraph" w:styleId="Subtitle">
    <w:name w:val="Subtitle"/>
    <w:basedOn w:val="Normal"/>
    <w:next w:val="Normal"/>
    <w:link w:val="SubtitleChar"/>
    <w:uiPriority w:val="11"/>
    <w:qFormat/>
    <w:rsid w:val="00CF3B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F3B1C"/>
    <w:rPr>
      <w:rFonts w:asciiTheme="majorHAnsi" w:eastAsiaTheme="majorEastAsia" w:hAnsiTheme="majorHAnsi" w:cstheme="majorBidi"/>
      <w:i/>
      <w:iCs/>
      <w:color w:val="4F81BD" w:themeColor="accent1"/>
      <w:spacing w:val="15"/>
      <w:sz w:val="24"/>
      <w:szCs w:val="24"/>
    </w:rPr>
  </w:style>
  <w:style w:type="paragraph" w:customStyle="1" w:styleId="Style2">
    <w:name w:val="Style2"/>
    <w:basedOn w:val="Caption"/>
    <w:qFormat/>
    <w:rsid w:val="00CF3B1C"/>
    <w:rPr>
      <w:i w:val="0"/>
    </w:rPr>
  </w:style>
  <w:style w:type="paragraph" w:styleId="Caption">
    <w:name w:val="caption"/>
    <w:basedOn w:val="Normal"/>
    <w:next w:val="Normal"/>
    <w:uiPriority w:val="35"/>
    <w:unhideWhenUsed/>
    <w:qFormat/>
    <w:rsid w:val="00CF3B1C"/>
    <w:pPr>
      <w:spacing w:line="240" w:lineRule="auto"/>
    </w:pPr>
    <w:rPr>
      <w:rFonts w:ascii="Times New Roman" w:hAnsi="Times New Roman"/>
      <w:bCs/>
      <w:i/>
      <w:sz w:val="24"/>
      <w:szCs w:val="18"/>
    </w:rPr>
  </w:style>
  <w:style w:type="paragraph" w:customStyle="1" w:styleId="Style3">
    <w:name w:val="Style3"/>
    <w:basedOn w:val="Normal"/>
    <w:qFormat/>
    <w:rsid w:val="00CF3B1C"/>
    <w:pPr>
      <w:spacing w:before="240" w:after="240" w:line="240" w:lineRule="auto"/>
      <w:ind w:left="720" w:hanging="720"/>
    </w:pPr>
    <w:rPr>
      <w:rFonts w:ascii="Times New Roman" w:hAnsi="Times New Roman" w:cs="Times New Roman"/>
      <w:noProof/>
      <w:sz w:val="24"/>
    </w:rPr>
  </w:style>
  <w:style w:type="character" w:customStyle="1" w:styleId="Heading1Char">
    <w:name w:val="Heading 1 Char"/>
    <w:basedOn w:val="DefaultParagraphFont"/>
    <w:link w:val="Heading1"/>
    <w:uiPriority w:val="9"/>
    <w:rsid w:val="00CF3B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F3B1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F3B1C"/>
    <w:rPr>
      <w:rFonts w:ascii="Times New Roman" w:eastAsiaTheme="majorEastAsia" w:hAnsi="Times New Roman" w:cstheme="majorBidi"/>
      <w:bCs/>
      <w:i/>
      <w:color w:val="000000" w:themeColor="text1"/>
      <w:sz w:val="24"/>
    </w:rPr>
  </w:style>
  <w:style w:type="character" w:styleId="Strong">
    <w:name w:val="Strong"/>
    <w:basedOn w:val="DefaultParagraphFont"/>
    <w:uiPriority w:val="22"/>
    <w:qFormat/>
    <w:rsid w:val="00CF3B1C"/>
    <w:rPr>
      <w:b/>
      <w:bCs/>
    </w:rPr>
  </w:style>
  <w:style w:type="paragraph" w:styleId="TOCHeading">
    <w:name w:val="TOC Heading"/>
    <w:basedOn w:val="Heading1"/>
    <w:next w:val="Normal"/>
    <w:uiPriority w:val="39"/>
    <w:unhideWhenUsed/>
    <w:qFormat/>
    <w:rsid w:val="00CF3B1C"/>
    <w:pPr>
      <w:outlineLvl w:val="9"/>
    </w:pPr>
    <w:rPr>
      <w:lang w:eastAsia="ja-JP"/>
    </w:rPr>
  </w:style>
  <w:style w:type="table" w:styleId="TableGrid">
    <w:name w:val="Table Grid"/>
    <w:basedOn w:val="TableNormal"/>
    <w:uiPriority w:val="59"/>
    <w:rsid w:val="002D3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03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3DFA"/>
  </w:style>
  <w:style w:type="paragraph" w:styleId="Footer">
    <w:name w:val="footer"/>
    <w:basedOn w:val="Normal"/>
    <w:link w:val="FooterChar"/>
    <w:uiPriority w:val="99"/>
    <w:unhideWhenUsed/>
    <w:rsid w:val="00D03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3DFA"/>
  </w:style>
  <w:style w:type="character" w:styleId="PlaceholderText">
    <w:name w:val="Placeholder Text"/>
    <w:basedOn w:val="DefaultParagraphFont"/>
    <w:uiPriority w:val="99"/>
    <w:semiHidden/>
    <w:rsid w:val="001831EE"/>
    <w:rPr>
      <w:color w:val="808080"/>
    </w:rPr>
  </w:style>
  <w:style w:type="paragraph" w:styleId="BalloonText">
    <w:name w:val="Balloon Text"/>
    <w:basedOn w:val="Normal"/>
    <w:link w:val="BalloonTextChar"/>
    <w:uiPriority w:val="99"/>
    <w:semiHidden/>
    <w:unhideWhenUsed/>
    <w:rsid w:val="001831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1EE"/>
    <w:rPr>
      <w:rFonts w:ascii="Tahoma" w:hAnsi="Tahoma" w:cs="Tahoma"/>
      <w:sz w:val="16"/>
      <w:szCs w:val="16"/>
    </w:rPr>
  </w:style>
  <w:style w:type="paragraph" w:customStyle="1" w:styleId="EndNoteBibliographyTitle">
    <w:name w:val="EndNote Bibliography Title"/>
    <w:basedOn w:val="Normal"/>
    <w:link w:val="EndNoteBibliographyTitleChar"/>
    <w:rsid w:val="00BC5EB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C5EBF"/>
    <w:rPr>
      <w:rFonts w:ascii="Calibri" w:hAnsi="Calibri" w:cs="Calibri"/>
      <w:noProof/>
    </w:rPr>
  </w:style>
  <w:style w:type="paragraph" w:customStyle="1" w:styleId="EndNoteBibliography">
    <w:name w:val="EndNote Bibliography"/>
    <w:basedOn w:val="Normal"/>
    <w:link w:val="EndNoteBibliographyChar"/>
    <w:rsid w:val="00BC5EB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C5EBF"/>
    <w:rPr>
      <w:rFonts w:ascii="Calibri" w:hAnsi="Calibri" w:cs="Calibri"/>
      <w:noProof/>
    </w:rPr>
  </w:style>
  <w:style w:type="character" w:styleId="Hyperlink">
    <w:name w:val="Hyperlink"/>
    <w:basedOn w:val="DefaultParagraphFont"/>
    <w:uiPriority w:val="99"/>
    <w:unhideWhenUsed/>
    <w:rsid w:val="00FB3F0D"/>
    <w:rPr>
      <w:color w:val="0000FF" w:themeColor="hyperlink"/>
      <w:u w:val="single"/>
    </w:rPr>
  </w:style>
  <w:style w:type="character" w:styleId="FollowedHyperlink">
    <w:name w:val="FollowedHyperlink"/>
    <w:basedOn w:val="DefaultParagraphFont"/>
    <w:uiPriority w:val="99"/>
    <w:semiHidden/>
    <w:unhideWhenUsed/>
    <w:rsid w:val="00273673"/>
    <w:rPr>
      <w:color w:val="800080" w:themeColor="followedHyperlink"/>
      <w:u w:val="single"/>
    </w:rPr>
  </w:style>
  <w:style w:type="paragraph" w:styleId="ListParagraph">
    <w:name w:val="List Paragraph"/>
    <w:basedOn w:val="Normal"/>
    <w:uiPriority w:val="34"/>
    <w:qFormat/>
    <w:rsid w:val="00D36817"/>
    <w:pPr>
      <w:ind w:left="720"/>
      <w:contextualSpacing/>
    </w:pPr>
  </w:style>
  <w:style w:type="paragraph" w:styleId="NormalWeb">
    <w:name w:val="Normal (Web)"/>
    <w:basedOn w:val="Normal"/>
    <w:uiPriority w:val="99"/>
    <w:semiHidden/>
    <w:unhideWhenUsed/>
    <w:rsid w:val="00273C1D"/>
    <w:pPr>
      <w:spacing w:before="100" w:beforeAutospacing="1" w:after="100" w:afterAutospacing="1" w:line="240" w:lineRule="auto"/>
    </w:pPr>
    <w:rPr>
      <w:rFonts w:ascii="Times New Roman" w:eastAsiaTheme="minorEastAsia" w:hAnsi="Times New Roman" w:cs="Times New Roman"/>
      <w:sz w:val="24"/>
      <w:szCs w:val="24"/>
    </w:rPr>
  </w:style>
  <w:style w:type="character" w:styleId="CommentReference">
    <w:name w:val="annotation reference"/>
    <w:basedOn w:val="DefaultParagraphFont"/>
    <w:uiPriority w:val="99"/>
    <w:semiHidden/>
    <w:unhideWhenUsed/>
    <w:rsid w:val="00A80662"/>
    <w:rPr>
      <w:sz w:val="16"/>
      <w:szCs w:val="16"/>
    </w:rPr>
  </w:style>
  <w:style w:type="paragraph" w:styleId="CommentText">
    <w:name w:val="annotation text"/>
    <w:basedOn w:val="Normal"/>
    <w:link w:val="CommentTextChar"/>
    <w:uiPriority w:val="99"/>
    <w:semiHidden/>
    <w:unhideWhenUsed/>
    <w:rsid w:val="00A80662"/>
    <w:pPr>
      <w:spacing w:line="240" w:lineRule="auto"/>
    </w:pPr>
    <w:rPr>
      <w:sz w:val="20"/>
      <w:szCs w:val="20"/>
    </w:rPr>
  </w:style>
  <w:style w:type="character" w:customStyle="1" w:styleId="CommentTextChar">
    <w:name w:val="Comment Text Char"/>
    <w:basedOn w:val="DefaultParagraphFont"/>
    <w:link w:val="CommentText"/>
    <w:uiPriority w:val="99"/>
    <w:semiHidden/>
    <w:rsid w:val="00A80662"/>
    <w:rPr>
      <w:sz w:val="20"/>
      <w:szCs w:val="20"/>
    </w:rPr>
  </w:style>
  <w:style w:type="paragraph" w:styleId="CommentSubject">
    <w:name w:val="annotation subject"/>
    <w:basedOn w:val="CommentText"/>
    <w:next w:val="CommentText"/>
    <w:link w:val="CommentSubjectChar"/>
    <w:uiPriority w:val="99"/>
    <w:semiHidden/>
    <w:unhideWhenUsed/>
    <w:rsid w:val="00A80662"/>
    <w:rPr>
      <w:b/>
      <w:bCs/>
    </w:rPr>
  </w:style>
  <w:style w:type="character" w:customStyle="1" w:styleId="CommentSubjectChar">
    <w:name w:val="Comment Subject Char"/>
    <w:basedOn w:val="CommentTextChar"/>
    <w:link w:val="CommentSubject"/>
    <w:uiPriority w:val="99"/>
    <w:semiHidden/>
    <w:rsid w:val="00A80662"/>
    <w:rPr>
      <w:b/>
      <w:bCs/>
      <w:sz w:val="20"/>
      <w:szCs w:val="20"/>
    </w:rPr>
  </w:style>
  <w:style w:type="paragraph" w:styleId="NoSpacing">
    <w:name w:val="No Spacing"/>
    <w:uiPriority w:val="1"/>
    <w:qFormat/>
    <w:rsid w:val="005866CD"/>
    <w:pPr>
      <w:spacing w:after="0" w:line="240" w:lineRule="auto"/>
    </w:pPr>
  </w:style>
  <w:style w:type="paragraph" w:styleId="Revision">
    <w:name w:val="Revision"/>
    <w:hidden/>
    <w:uiPriority w:val="99"/>
    <w:semiHidden/>
    <w:rsid w:val="00656E6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524994">
      <w:bodyDiv w:val="1"/>
      <w:marLeft w:val="0"/>
      <w:marRight w:val="0"/>
      <w:marTop w:val="0"/>
      <w:marBottom w:val="0"/>
      <w:divBdr>
        <w:top w:val="none" w:sz="0" w:space="0" w:color="auto"/>
        <w:left w:val="none" w:sz="0" w:space="0" w:color="auto"/>
        <w:bottom w:val="none" w:sz="0" w:space="0" w:color="auto"/>
        <w:right w:val="none" w:sz="0" w:space="0" w:color="auto"/>
      </w:divBdr>
    </w:div>
    <w:div w:id="807942195">
      <w:bodyDiv w:val="1"/>
      <w:marLeft w:val="0"/>
      <w:marRight w:val="0"/>
      <w:marTop w:val="0"/>
      <w:marBottom w:val="0"/>
      <w:divBdr>
        <w:top w:val="none" w:sz="0" w:space="0" w:color="auto"/>
        <w:left w:val="none" w:sz="0" w:space="0" w:color="auto"/>
        <w:bottom w:val="none" w:sz="0" w:space="0" w:color="auto"/>
        <w:right w:val="none" w:sz="0" w:space="0" w:color="auto"/>
      </w:divBdr>
      <w:divsChild>
        <w:div w:id="1145778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oleObject" Target="embeddings/Microsoft_Excel_Chart.xls"/><Relationship Id="rId39" Type="http://schemas.openxmlformats.org/officeDocument/2006/relationships/image" Target="media/image16.png"/><Relationship Id="rId21" Type="http://schemas.openxmlformats.org/officeDocument/2006/relationships/image" Target="media/image10.jpeg"/><Relationship Id="rId34" Type="http://schemas.openxmlformats.org/officeDocument/2006/relationships/chart" Target="charts/chart7.xml"/><Relationship Id="rId42" Type="http://schemas.openxmlformats.org/officeDocument/2006/relationships/oleObject" Target="embeddings/Microsoft_Excel_Chart3.xls"/><Relationship Id="rId47" Type="http://schemas.openxmlformats.org/officeDocument/2006/relationships/image" Target="media/image21.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chart" Target="charts/chart5.xml"/><Relationship Id="rId37" Type="http://schemas.openxmlformats.org/officeDocument/2006/relationships/chart" Target="charts/chart10.xml"/><Relationship Id="rId40" Type="http://schemas.openxmlformats.org/officeDocument/2006/relationships/image" Target="media/image17.png"/><Relationship Id="rId45"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2.xml"/><Relationship Id="rId28" Type="http://schemas.openxmlformats.org/officeDocument/2006/relationships/chart" Target="charts/chart4.xml"/><Relationship Id="rId36" Type="http://schemas.openxmlformats.org/officeDocument/2006/relationships/chart" Target="charts/chart9.xml"/><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oleObject" Target="embeddings/Microsoft_Excel_Chart1.xls"/><Relationship Id="rId44" Type="http://schemas.openxmlformats.org/officeDocument/2006/relationships/image" Target="media/image7.png"/><Relationship Id="rId52" Type="http://schemas.microsoft.com/office/2020/10/relationships/intelligence" Target="intelligence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hart" Target="charts/chart1.xml"/><Relationship Id="rId27" Type="http://schemas.openxmlformats.org/officeDocument/2006/relationships/chart" Target="charts/chart3.xml"/><Relationship Id="rId30" Type="http://schemas.openxmlformats.org/officeDocument/2006/relationships/image" Target="media/image14.png"/><Relationship Id="rId35" Type="http://schemas.openxmlformats.org/officeDocument/2006/relationships/chart" Target="charts/chart8.xml"/><Relationship Id="rId43" Type="http://schemas.openxmlformats.org/officeDocument/2006/relationships/oleObject" Target="embeddings/Microsoft_Excel_Chart4.xls"/><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chart" Target="charts/chart6.xml"/><Relationship Id="rId38" Type="http://schemas.openxmlformats.org/officeDocument/2006/relationships/image" Target="media/image15.png"/><Relationship Id="rId46" Type="http://schemas.openxmlformats.org/officeDocument/2006/relationships/image" Target="media/image20.png"/><Relationship Id="rId20" Type="http://schemas.openxmlformats.org/officeDocument/2006/relationships/image" Target="media/image9.jpeg"/><Relationship Id="rId41" Type="http://schemas.openxmlformats.org/officeDocument/2006/relationships/oleObject" Target="embeddings/Microsoft_Excel_Chart2.xls"/><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olivi\Documents\LC-DLM%20Project\Evaporative%20Cooler\Efficiency%20vs.%20Pump%20Voltage%20New%20Trial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olivi\Documents\LC-DLM%20Project\Evaporative%20Cooler\Factorial%20Experiments%20Master%20Workbook.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_rels/chart6.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2.xml"/></Relationships>
</file>

<file path=word/charts/_rels/chart7.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themeOverride" Target="../theme/themeOverride3.xml"/></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220304112817251"/>
          <c:y val="4.5002073702724875E-2"/>
          <c:w val="0.65657975947780878"/>
          <c:h val="0.788024539101287"/>
        </c:manualLayout>
      </c:layout>
      <c:scatterChart>
        <c:scatterStyle val="lineMarker"/>
        <c:varyColors val="0"/>
        <c:ser>
          <c:idx val="0"/>
          <c:order val="0"/>
          <c:tx>
            <c:v>Efficiency</c:v>
          </c:tx>
          <c:spPr>
            <a:ln w="28575">
              <a:noFill/>
            </a:ln>
          </c:spPr>
          <c:marker>
            <c:symbol val="diamond"/>
            <c:size val="8"/>
            <c:spPr>
              <a:solidFill>
                <a:schemeClr val="tx1"/>
              </a:solidFill>
              <a:ln>
                <a:solidFill>
                  <a:schemeClr val="tx1"/>
                </a:solidFill>
              </a:ln>
            </c:spPr>
          </c:marker>
          <c:trendline>
            <c:trendlineType val="log"/>
            <c:dispRSqr val="0"/>
            <c:dispEq val="0"/>
          </c:trendline>
          <c:errBars>
            <c:errDir val="y"/>
            <c:errBarType val="both"/>
            <c:errValType val="cust"/>
            <c:noEndCap val="0"/>
            <c:plus>
              <c:numRef>
                <c:f>'Efficiency vs. V'!$I$2:$I$7</c:f>
                <c:numCache>
                  <c:formatCode>General</c:formatCode>
                  <c:ptCount val="6"/>
                  <c:pt idx="0">
                    <c:v>0.88555003194854198</c:v>
                  </c:pt>
                  <c:pt idx="1">
                    <c:v>2.4254722089592278</c:v>
                  </c:pt>
                  <c:pt idx="2">
                    <c:v>2.3333817938531598</c:v>
                  </c:pt>
                  <c:pt idx="3">
                    <c:v>0.52398178804990381</c:v>
                  </c:pt>
                  <c:pt idx="4">
                    <c:v>0.96088486930089123</c:v>
                  </c:pt>
                  <c:pt idx="5">
                    <c:v>0.53590951748951288</c:v>
                  </c:pt>
                </c:numCache>
              </c:numRef>
            </c:plus>
            <c:minus>
              <c:numRef>
                <c:f>'Efficiency vs. V'!$I$2:$I$7</c:f>
                <c:numCache>
                  <c:formatCode>General</c:formatCode>
                  <c:ptCount val="6"/>
                  <c:pt idx="0">
                    <c:v>0.88555003194854198</c:v>
                  </c:pt>
                  <c:pt idx="1">
                    <c:v>2.4254722089592278</c:v>
                  </c:pt>
                  <c:pt idx="2">
                    <c:v>2.3333817938531598</c:v>
                  </c:pt>
                  <c:pt idx="3">
                    <c:v>0.52398178804990381</c:v>
                  </c:pt>
                  <c:pt idx="4">
                    <c:v>0.96088486930089123</c:v>
                  </c:pt>
                  <c:pt idx="5">
                    <c:v>0.53590951748951288</c:v>
                  </c:pt>
                </c:numCache>
              </c:numRef>
            </c:minus>
          </c:errBars>
          <c:xVal>
            <c:numRef>
              <c:f>'Efficiency vs. V'!$B$2:$B$7</c:f>
              <c:numCache>
                <c:formatCode>General</c:formatCode>
                <c:ptCount val="6"/>
                <c:pt idx="0">
                  <c:v>0.13989999999999994</c:v>
                </c:pt>
                <c:pt idx="1">
                  <c:v>0.38749999999999996</c:v>
                </c:pt>
                <c:pt idx="2">
                  <c:v>0.63509999999999989</c:v>
                </c:pt>
                <c:pt idx="3">
                  <c:v>1.0065</c:v>
                </c:pt>
                <c:pt idx="4">
                  <c:v>1.3778999999999999</c:v>
                </c:pt>
                <c:pt idx="5">
                  <c:v>1.6254999999999999</c:v>
                </c:pt>
              </c:numCache>
            </c:numRef>
          </c:xVal>
          <c:yVal>
            <c:numRef>
              <c:f>'Efficiency vs. V'!$H$2:$H$7</c:f>
              <c:numCache>
                <c:formatCode>General</c:formatCode>
                <c:ptCount val="6"/>
                <c:pt idx="0">
                  <c:v>79.800946297801488</c:v>
                </c:pt>
                <c:pt idx="1">
                  <c:v>73.944357983070788</c:v>
                </c:pt>
                <c:pt idx="2">
                  <c:v>71.365422769417592</c:v>
                </c:pt>
                <c:pt idx="3">
                  <c:v>66.476445922595133</c:v>
                </c:pt>
                <c:pt idx="4">
                  <c:v>64.0182995153977</c:v>
                </c:pt>
                <c:pt idx="5">
                  <c:v>63.642291208247038</c:v>
                </c:pt>
              </c:numCache>
            </c:numRef>
          </c:yVal>
          <c:smooth val="0"/>
          <c:extLst>
            <c:ext xmlns:c16="http://schemas.microsoft.com/office/drawing/2014/chart" uri="{C3380CC4-5D6E-409C-BE32-E72D297353CC}">
              <c16:uniqueId val="{00000001-1106-425A-9700-28676892FE9A}"/>
            </c:ext>
          </c:extLst>
        </c:ser>
        <c:dLbls>
          <c:showLegendKey val="0"/>
          <c:showVal val="0"/>
          <c:showCatName val="0"/>
          <c:showSerName val="0"/>
          <c:showPercent val="0"/>
          <c:showBubbleSize val="0"/>
        </c:dLbls>
        <c:axId val="174643840"/>
        <c:axId val="235094784"/>
      </c:scatterChart>
      <c:scatterChart>
        <c:scatterStyle val="lineMarker"/>
        <c:varyColors val="0"/>
        <c:ser>
          <c:idx val="1"/>
          <c:order val="1"/>
          <c:tx>
            <c:v>Temperature</c:v>
          </c:tx>
          <c:spPr>
            <a:ln w="19050">
              <a:noFill/>
              <a:prstDash val="sysDot"/>
            </a:ln>
          </c:spPr>
          <c:marker>
            <c:symbol val="star"/>
            <c:size val="6"/>
            <c:spPr>
              <a:solidFill>
                <a:schemeClr val="tx1"/>
              </a:solidFill>
              <a:ln>
                <a:solidFill>
                  <a:schemeClr val="tx1"/>
                </a:solidFill>
              </a:ln>
            </c:spPr>
          </c:marker>
          <c:trendline>
            <c:trendlineType val="log"/>
            <c:dispRSqr val="0"/>
            <c:dispEq val="0"/>
          </c:trendline>
          <c:errBars>
            <c:errDir val="y"/>
            <c:errBarType val="both"/>
            <c:errValType val="cust"/>
            <c:noEndCap val="0"/>
            <c:plus>
              <c:numRef>
                <c:f>'Efficiency vs. V'!$O$2:$O$7</c:f>
                <c:numCache>
                  <c:formatCode>General</c:formatCode>
                  <c:ptCount val="6"/>
                  <c:pt idx="0">
                    <c:v>0.27758410954169527</c:v>
                  </c:pt>
                  <c:pt idx="1">
                    <c:v>0.17224680319742883</c:v>
                  </c:pt>
                  <c:pt idx="2">
                    <c:v>6.9850736567251367E-2</c:v>
                  </c:pt>
                  <c:pt idx="3">
                    <c:v>0.36230292798043079</c:v>
                  </c:pt>
                  <c:pt idx="4">
                    <c:v>0.44929518728740764</c:v>
                  </c:pt>
                  <c:pt idx="5">
                    <c:v>0.23191786994464275</c:v>
                  </c:pt>
                </c:numCache>
              </c:numRef>
            </c:plus>
            <c:minus>
              <c:numRef>
                <c:f>'Efficiency vs. V'!$O$2:$O$7</c:f>
                <c:numCache>
                  <c:formatCode>General</c:formatCode>
                  <c:ptCount val="6"/>
                  <c:pt idx="0">
                    <c:v>0.27758410954169527</c:v>
                  </c:pt>
                  <c:pt idx="1">
                    <c:v>0.17224680319742883</c:v>
                  </c:pt>
                  <c:pt idx="2">
                    <c:v>6.9850736567251367E-2</c:v>
                  </c:pt>
                  <c:pt idx="3">
                    <c:v>0.36230292798043079</c:v>
                  </c:pt>
                  <c:pt idx="4">
                    <c:v>0.44929518728740764</c:v>
                  </c:pt>
                  <c:pt idx="5">
                    <c:v>0.23191786994464275</c:v>
                  </c:pt>
                </c:numCache>
              </c:numRef>
            </c:minus>
          </c:errBars>
          <c:xVal>
            <c:numRef>
              <c:f>'Efficiency vs. V'!$B$2:$B$7</c:f>
              <c:numCache>
                <c:formatCode>General</c:formatCode>
                <c:ptCount val="6"/>
                <c:pt idx="0">
                  <c:v>0.13989999999999994</c:v>
                </c:pt>
                <c:pt idx="1">
                  <c:v>0.38749999999999996</c:v>
                </c:pt>
                <c:pt idx="2">
                  <c:v>0.63509999999999989</c:v>
                </c:pt>
                <c:pt idx="3">
                  <c:v>1.0065</c:v>
                </c:pt>
                <c:pt idx="4">
                  <c:v>1.3778999999999999</c:v>
                </c:pt>
                <c:pt idx="5">
                  <c:v>1.6254999999999999</c:v>
                </c:pt>
              </c:numCache>
            </c:numRef>
          </c:xVal>
          <c:yVal>
            <c:numRef>
              <c:f>'Efficiency vs. V'!$N$2:$N$7</c:f>
              <c:numCache>
                <c:formatCode>General</c:formatCode>
                <c:ptCount val="6"/>
                <c:pt idx="0">
                  <c:v>13.30515793653197</c:v>
                </c:pt>
                <c:pt idx="1">
                  <c:v>13.761164746556291</c:v>
                </c:pt>
                <c:pt idx="2">
                  <c:v>14.320970607615896</c:v>
                </c:pt>
                <c:pt idx="3">
                  <c:v>14.61887104854967</c:v>
                </c:pt>
                <c:pt idx="4">
                  <c:v>15.058516660815789</c:v>
                </c:pt>
                <c:pt idx="5">
                  <c:v>15.001620361059594</c:v>
                </c:pt>
              </c:numCache>
            </c:numRef>
          </c:yVal>
          <c:smooth val="0"/>
          <c:extLst>
            <c:ext xmlns:c16="http://schemas.microsoft.com/office/drawing/2014/chart" uri="{C3380CC4-5D6E-409C-BE32-E72D297353CC}">
              <c16:uniqueId val="{00000003-1106-425A-9700-28676892FE9A}"/>
            </c:ext>
          </c:extLst>
        </c:ser>
        <c:dLbls>
          <c:showLegendKey val="0"/>
          <c:showVal val="0"/>
          <c:showCatName val="0"/>
          <c:showSerName val="0"/>
          <c:showPercent val="0"/>
          <c:showBubbleSize val="0"/>
        </c:dLbls>
        <c:axId val="239366912"/>
        <c:axId val="235096704"/>
      </c:scatterChart>
      <c:valAx>
        <c:axId val="174643840"/>
        <c:scaling>
          <c:orientation val="minMax"/>
          <c:max val="2"/>
          <c:min val="0"/>
        </c:scaling>
        <c:delete val="0"/>
        <c:axPos val="b"/>
        <c:title>
          <c:tx>
            <c:rich>
              <a:bodyPr/>
              <a:lstStyle/>
              <a:p>
                <a:pPr>
                  <a:defRPr b="0"/>
                </a:pPr>
                <a:r>
                  <a:rPr lang="en-US" b="0"/>
                  <a:t>Inlet</a:t>
                </a:r>
                <a:r>
                  <a:rPr lang="en-US" b="0" baseline="0"/>
                  <a:t> air velocity [m/s]</a:t>
                </a:r>
                <a:endParaRPr lang="en-US" b="0"/>
              </a:p>
            </c:rich>
          </c:tx>
          <c:layout>
            <c:manualLayout>
              <c:xMode val="edge"/>
              <c:yMode val="edge"/>
              <c:x val="0.35964043738718704"/>
              <c:y val="0.91232203241030863"/>
            </c:manualLayout>
          </c:layout>
          <c:overlay val="0"/>
        </c:title>
        <c:numFmt formatCode="General" sourceLinked="1"/>
        <c:majorTickMark val="out"/>
        <c:minorTickMark val="none"/>
        <c:tickLblPos val="nextTo"/>
        <c:txPr>
          <a:bodyPr/>
          <a:lstStyle/>
          <a:p>
            <a:pPr>
              <a:defRPr sz="1100"/>
            </a:pPr>
            <a:endParaRPr lang="en-US"/>
          </a:p>
        </c:txPr>
        <c:crossAx val="235094784"/>
        <c:crosses val="autoZero"/>
        <c:crossBetween val="midCat"/>
      </c:valAx>
      <c:valAx>
        <c:axId val="235094784"/>
        <c:scaling>
          <c:orientation val="minMax"/>
          <c:max val="85"/>
          <c:min val="60"/>
        </c:scaling>
        <c:delete val="0"/>
        <c:axPos val="l"/>
        <c:title>
          <c:tx>
            <c:rich>
              <a:bodyPr rot="-5400000" vert="horz"/>
              <a:lstStyle/>
              <a:p>
                <a:pPr>
                  <a:defRPr b="0"/>
                </a:pPr>
                <a:r>
                  <a:rPr lang="en-US" b="0"/>
                  <a:t>Efficiency</a:t>
                </a:r>
                <a:r>
                  <a:rPr lang="en-US" b="0" baseline="0"/>
                  <a:t> (%)</a:t>
                </a:r>
                <a:endParaRPr lang="en-US" b="0"/>
              </a:p>
            </c:rich>
          </c:tx>
          <c:overlay val="0"/>
        </c:title>
        <c:numFmt formatCode="General" sourceLinked="1"/>
        <c:majorTickMark val="out"/>
        <c:minorTickMark val="none"/>
        <c:tickLblPos val="nextTo"/>
        <c:txPr>
          <a:bodyPr/>
          <a:lstStyle/>
          <a:p>
            <a:pPr>
              <a:defRPr sz="1100"/>
            </a:pPr>
            <a:endParaRPr lang="en-US"/>
          </a:p>
        </c:txPr>
        <c:crossAx val="174643840"/>
        <c:crosses val="autoZero"/>
        <c:crossBetween val="midCat"/>
        <c:majorUnit val="5"/>
      </c:valAx>
      <c:valAx>
        <c:axId val="235096704"/>
        <c:scaling>
          <c:orientation val="minMax"/>
          <c:max val="16"/>
          <c:min val="13"/>
        </c:scaling>
        <c:delete val="0"/>
        <c:axPos val="r"/>
        <c:title>
          <c:tx>
            <c:rich>
              <a:bodyPr rot="-5400000" vert="horz"/>
              <a:lstStyle/>
              <a:p>
                <a:pPr>
                  <a:defRPr b="0"/>
                </a:pPr>
                <a:r>
                  <a:rPr lang="en-US" b="0"/>
                  <a:t>Outlet</a:t>
                </a:r>
                <a:r>
                  <a:rPr lang="en-US" b="0" baseline="0"/>
                  <a:t> Air Temperature [</a:t>
                </a:r>
                <a:r>
                  <a:rPr lang="en-US" b="0" baseline="30000"/>
                  <a:t>o</a:t>
                </a:r>
                <a:r>
                  <a:rPr lang="en-US" b="0" baseline="0"/>
                  <a:t>C]</a:t>
                </a:r>
                <a:endParaRPr lang="en-US" b="0"/>
              </a:p>
            </c:rich>
          </c:tx>
          <c:layout>
            <c:manualLayout>
              <c:xMode val="edge"/>
              <c:yMode val="edge"/>
              <c:x val="0.93042733585467174"/>
              <c:y val="0.1247146009862954"/>
            </c:manualLayout>
          </c:layout>
          <c:overlay val="0"/>
        </c:title>
        <c:numFmt formatCode="General" sourceLinked="1"/>
        <c:majorTickMark val="out"/>
        <c:minorTickMark val="none"/>
        <c:tickLblPos val="nextTo"/>
        <c:txPr>
          <a:bodyPr/>
          <a:lstStyle/>
          <a:p>
            <a:pPr>
              <a:defRPr sz="1100"/>
            </a:pPr>
            <a:endParaRPr lang="en-US"/>
          </a:p>
        </c:txPr>
        <c:crossAx val="239366912"/>
        <c:crosses val="max"/>
        <c:crossBetween val="midCat"/>
        <c:majorUnit val="1"/>
      </c:valAx>
      <c:valAx>
        <c:axId val="239366912"/>
        <c:scaling>
          <c:orientation val="minMax"/>
        </c:scaling>
        <c:delete val="1"/>
        <c:axPos val="b"/>
        <c:numFmt formatCode="General" sourceLinked="1"/>
        <c:majorTickMark val="out"/>
        <c:minorTickMark val="none"/>
        <c:tickLblPos val="nextTo"/>
        <c:crossAx val="235096704"/>
        <c:crosses val="autoZero"/>
        <c:crossBetween val="midCat"/>
      </c:valAx>
    </c:plotArea>
    <c:legend>
      <c:legendPos val="r"/>
      <c:layout>
        <c:manualLayout>
          <c:xMode val="edge"/>
          <c:yMode val="edge"/>
          <c:x val="0.22014077218969957"/>
          <c:y val="3.2946747620402851E-3"/>
          <c:w val="0.41473383081472975"/>
          <c:h val="0.21563063276728964"/>
        </c:manualLayout>
      </c:layout>
      <c:overlay val="0"/>
      <c:txPr>
        <a:bodyPr/>
        <a:lstStyle/>
        <a:p>
          <a:pPr>
            <a:defRPr sz="1100"/>
          </a:pPr>
          <a:endParaRPr lang="en-US"/>
        </a:p>
      </c:txPr>
    </c:legend>
    <c:plotVisOnly val="1"/>
    <c:dispBlanksAs val="gap"/>
    <c:showDLblsOverMax val="0"/>
  </c:chart>
  <c:spPr>
    <a:noFill/>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2317112449716631"/>
          <c:y val="2.8252405949256341E-2"/>
          <c:w val="0.61810612446290158"/>
          <c:h val="0.68764157398613113"/>
        </c:manualLayout>
      </c:layout>
      <c:scatterChart>
        <c:scatterStyle val="smoothMarker"/>
        <c:varyColors val="0"/>
        <c:ser>
          <c:idx val="0"/>
          <c:order val="0"/>
          <c:tx>
            <c:v>Predicted Rate</c:v>
          </c:tx>
          <c:spPr>
            <a:ln w="22225">
              <a:solidFill>
                <a:schemeClr val="tx1"/>
              </a:solidFill>
              <a:prstDash val="solid"/>
            </a:ln>
          </c:spPr>
          <c:marker>
            <c:symbol val="none"/>
          </c:marker>
          <c:xVal>
            <c:numRef>
              <c:f>Sheet2!$M$8:$M$24</c:f>
              <c:numCache>
                <c:formatCode>General</c:formatCode>
                <c:ptCount val="17"/>
                <c:pt idx="0">
                  <c:v>30</c:v>
                </c:pt>
                <c:pt idx="1">
                  <c:v>31.5</c:v>
                </c:pt>
                <c:pt idx="2">
                  <c:v>32</c:v>
                </c:pt>
                <c:pt idx="3">
                  <c:v>34</c:v>
                </c:pt>
                <c:pt idx="4">
                  <c:v>36</c:v>
                </c:pt>
                <c:pt idx="5">
                  <c:v>38</c:v>
                </c:pt>
                <c:pt idx="6">
                  <c:v>40</c:v>
                </c:pt>
                <c:pt idx="7">
                  <c:v>42</c:v>
                </c:pt>
                <c:pt idx="8">
                  <c:v>44</c:v>
                </c:pt>
                <c:pt idx="9">
                  <c:v>46</c:v>
                </c:pt>
                <c:pt idx="10">
                  <c:v>48</c:v>
                </c:pt>
                <c:pt idx="11">
                  <c:v>50</c:v>
                </c:pt>
                <c:pt idx="12">
                  <c:v>52</c:v>
                </c:pt>
                <c:pt idx="13">
                  <c:v>54</c:v>
                </c:pt>
                <c:pt idx="14">
                  <c:v>56</c:v>
                </c:pt>
                <c:pt idx="15">
                  <c:v>58</c:v>
                </c:pt>
                <c:pt idx="16">
                  <c:v>58.5</c:v>
                </c:pt>
              </c:numCache>
            </c:numRef>
          </c:xVal>
          <c:yVal>
            <c:numRef>
              <c:f>Sheet2!$O$8:$O$24</c:f>
              <c:numCache>
                <c:formatCode>General</c:formatCode>
                <c:ptCount val="17"/>
                <c:pt idx="0">
                  <c:v>196.24059845254604</c:v>
                </c:pt>
                <c:pt idx="1">
                  <c:v>217.14892663672441</c:v>
                </c:pt>
                <c:pt idx="2">
                  <c:v>224.3337191312726</c:v>
                </c:pt>
                <c:pt idx="3">
                  <c:v>254.18141023886963</c:v>
                </c:pt>
                <c:pt idx="4">
                  <c:v>285.8589194743621</c:v>
                </c:pt>
                <c:pt idx="5">
                  <c:v>319.43888147017117</c:v>
                </c:pt>
                <c:pt idx="6">
                  <c:v>354.99034568600291</c:v>
                </c:pt>
                <c:pt idx="7">
                  <c:v>392.40657855423774</c:v>
                </c:pt>
                <c:pt idx="8">
                  <c:v>432.08649500210635</c:v>
                </c:pt>
                <c:pt idx="9">
                  <c:v>473.91791857936653</c:v>
                </c:pt>
                <c:pt idx="10">
                  <c:v>517.94935539808716</c:v>
                </c:pt>
                <c:pt idx="11">
                  <c:v>564.2231274555113</c:v>
                </c:pt>
                <c:pt idx="12">
                  <c:v>612.77518593790933</c:v>
                </c:pt>
                <c:pt idx="13">
                  <c:v>663.63504864222614</c:v>
                </c:pt>
                <c:pt idx="14">
                  <c:v>716.8258674841195</c:v>
                </c:pt>
                <c:pt idx="15">
                  <c:v>772.53277893632662</c:v>
                </c:pt>
                <c:pt idx="16">
                  <c:v>786.78446779175044</c:v>
                </c:pt>
              </c:numCache>
            </c:numRef>
          </c:yVal>
          <c:smooth val="1"/>
          <c:extLst>
            <c:ext xmlns:c16="http://schemas.microsoft.com/office/drawing/2014/chart" uri="{C3380CC4-5D6E-409C-BE32-E72D297353CC}">
              <c16:uniqueId val="{00000000-B5A3-4357-9796-41F642F1A227}"/>
            </c:ext>
          </c:extLst>
        </c:ser>
        <c:ser>
          <c:idx val="1"/>
          <c:order val="1"/>
          <c:tx>
            <c:v>Experimental Rate</c:v>
          </c:tx>
          <c:spPr>
            <a:ln>
              <a:noFill/>
            </a:ln>
          </c:spPr>
          <c:marker>
            <c:spPr>
              <a:solidFill>
                <a:schemeClr val="tx1"/>
              </a:solidFill>
              <a:ln>
                <a:noFill/>
              </a:ln>
            </c:spPr>
          </c:marker>
          <c:errBars>
            <c:errDir val="y"/>
            <c:errBarType val="both"/>
            <c:errValType val="cust"/>
            <c:noEndCap val="0"/>
            <c:plus>
              <c:numRef>
                <c:f>Sheet2!$P$28:$P$30</c:f>
                <c:numCache>
                  <c:formatCode>General</c:formatCode>
                  <c:ptCount val="3"/>
                  <c:pt idx="0">
                    <c:v>0</c:v>
                  </c:pt>
                  <c:pt idx="1">
                    <c:v>23.789932884870986</c:v>
                  </c:pt>
                  <c:pt idx="2">
                    <c:v>0</c:v>
                  </c:pt>
                </c:numCache>
              </c:numRef>
            </c:plus>
            <c:minus>
              <c:numRef>
                <c:f>Sheet2!$P$28:$P$30</c:f>
                <c:numCache>
                  <c:formatCode>General</c:formatCode>
                  <c:ptCount val="3"/>
                  <c:pt idx="0">
                    <c:v>0</c:v>
                  </c:pt>
                  <c:pt idx="1">
                    <c:v>23.789932884870986</c:v>
                  </c:pt>
                  <c:pt idx="2">
                    <c:v>0</c:v>
                  </c:pt>
                </c:numCache>
              </c:numRef>
            </c:minus>
          </c:errBars>
          <c:xVal>
            <c:numRef>
              <c:f>Sheet2!$N$28:$N$30</c:f>
              <c:numCache>
                <c:formatCode>General</c:formatCode>
                <c:ptCount val="3"/>
                <c:pt idx="0">
                  <c:v>31.5</c:v>
                </c:pt>
                <c:pt idx="1">
                  <c:v>45</c:v>
                </c:pt>
                <c:pt idx="2">
                  <c:v>58.5</c:v>
                </c:pt>
              </c:numCache>
            </c:numRef>
          </c:xVal>
          <c:yVal>
            <c:numRef>
              <c:f>Sheet2!$O$28:$O$30</c:f>
              <c:numCache>
                <c:formatCode>General</c:formatCode>
                <c:ptCount val="3"/>
                <c:pt idx="0">
                  <c:v>237.77</c:v>
                </c:pt>
                <c:pt idx="1">
                  <c:v>450.49</c:v>
                </c:pt>
                <c:pt idx="2">
                  <c:v>719.09</c:v>
                </c:pt>
              </c:numCache>
            </c:numRef>
          </c:yVal>
          <c:smooth val="1"/>
          <c:extLst>
            <c:ext xmlns:c16="http://schemas.microsoft.com/office/drawing/2014/chart" uri="{C3380CC4-5D6E-409C-BE32-E72D297353CC}">
              <c16:uniqueId val="{00000001-B5A3-4357-9796-41F642F1A227}"/>
            </c:ext>
          </c:extLst>
        </c:ser>
        <c:dLbls>
          <c:showLegendKey val="0"/>
          <c:showVal val="0"/>
          <c:showCatName val="0"/>
          <c:showSerName val="0"/>
          <c:showPercent val="0"/>
          <c:showBubbleSize val="0"/>
        </c:dLbls>
        <c:axId val="387669376"/>
        <c:axId val="387671552"/>
      </c:scatterChart>
      <c:scatterChart>
        <c:scatterStyle val="smoothMarker"/>
        <c:varyColors val="0"/>
        <c:ser>
          <c:idx val="2"/>
          <c:order val="2"/>
          <c:tx>
            <c:v>Predicted Efficiency</c:v>
          </c:tx>
          <c:spPr>
            <a:ln w="25400">
              <a:solidFill>
                <a:schemeClr val="tx1"/>
              </a:solidFill>
              <a:prstDash val="sysDot"/>
            </a:ln>
          </c:spPr>
          <c:marker>
            <c:symbol val="none"/>
          </c:marker>
          <c:xVal>
            <c:numRef>
              <c:f>Sheet2!$M$50:$M$67</c:f>
              <c:numCache>
                <c:formatCode>General</c:formatCode>
                <c:ptCount val="18"/>
                <c:pt idx="0">
                  <c:v>30</c:v>
                </c:pt>
                <c:pt idx="1">
                  <c:v>31.5</c:v>
                </c:pt>
                <c:pt idx="2">
                  <c:v>32</c:v>
                </c:pt>
                <c:pt idx="3">
                  <c:v>34</c:v>
                </c:pt>
                <c:pt idx="4">
                  <c:v>36</c:v>
                </c:pt>
                <c:pt idx="5">
                  <c:v>38</c:v>
                </c:pt>
                <c:pt idx="6">
                  <c:v>40</c:v>
                </c:pt>
                <c:pt idx="7">
                  <c:v>42</c:v>
                </c:pt>
                <c:pt idx="8">
                  <c:v>44</c:v>
                </c:pt>
                <c:pt idx="9">
                  <c:v>46</c:v>
                </c:pt>
                <c:pt idx="10">
                  <c:v>48</c:v>
                </c:pt>
                <c:pt idx="11">
                  <c:v>50</c:v>
                </c:pt>
                <c:pt idx="12">
                  <c:v>52</c:v>
                </c:pt>
                <c:pt idx="13">
                  <c:v>54</c:v>
                </c:pt>
                <c:pt idx="14">
                  <c:v>56</c:v>
                </c:pt>
                <c:pt idx="15">
                  <c:v>58</c:v>
                </c:pt>
                <c:pt idx="16">
                  <c:v>58.5</c:v>
                </c:pt>
                <c:pt idx="17">
                  <c:v>60</c:v>
                </c:pt>
              </c:numCache>
            </c:numRef>
          </c:xVal>
          <c:yVal>
            <c:numRef>
              <c:f>Sheet2!$P$50:$P$67</c:f>
              <c:numCache>
                <c:formatCode>General</c:formatCode>
                <c:ptCount val="18"/>
                <c:pt idx="0">
                  <c:v>10.993166347266854</c:v>
                </c:pt>
                <c:pt idx="1">
                  <c:v>11.266172940909847</c:v>
                </c:pt>
                <c:pt idx="2">
                  <c:v>11.359539388346871</c:v>
                </c:pt>
                <c:pt idx="3">
                  <c:v>11.744242790450311</c:v>
                </c:pt>
                <c:pt idx="4">
                  <c:v>12.146113855457308</c:v>
                </c:pt>
                <c:pt idx="5">
                  <c:v>12.564264429422298</c:v>
                </c:pt>
                <c:pt idx="6">
                  <c:v>12.997939459839438</c:v>
                </c:pt>
                <c:pt idx="7">
                  <c:v>13.440571620840998</c:v>
                </c:pt>
                <c:pt idx="8">
                  <c:v>13.903465880540328</c:v>
                </c:pt>
                <c:pt idx="9">
                  <c:v>14.379847714521309</c:v>
                </c:pt>
                <c:pt idx="10">
                  <c:v>14.869027016911387</c:v>
                </c:pt>
                <c:pt idx="11">
                  <c:v>15.370294542563922</c:v>
                </c:pt>
                <c:pt idx="12">
                  <c:v>15.882921598377603</c:v>
                </c:pt>
                <c:pt idx="13">
                  <c:v>16.406162953107383</c:v>
                </c:pt>
                <c:pt idx="14">
                  <c:v>16.939262089360604</c:v>
                </c:pt>
                <c:pt idx="15">
                  <c:v>17.485263638517903</c:v>
                </c:pt>
                <c:pt idx="16">
                  <c:v>17.622076370253179</c:v>
                </c:pt>
                <c:pt idx="17">
                  <c:v>18.035524981939563</c:v>
                </c:pt>
              </c:numCache>
            </c:numRef>
          </c:yVal>
          <c:smooth val="1"/>
          <c:extLst>
            <c:ext xmlns:c16="http://schemas.microsoft.com/office/drawing/2014/chart" uri="{C3380CC4-5D6E-409C-BE32-E72D297353CC}">
              <c16:uniqueId val="{00000002-B5A3-4357-9796-41F642F1A227}"/>
            </c:ext>
          </c:extLst>
        </c:ser>
        <c:ser>
          <c:idx val="3"/>
          <c:order val="3"/>
          <c:tx>
            <c:v>Experimental Efficiency</c:v>
          </c:tx>
          <c:spPr>
            <a:ln>
              <a:noFill/>
            </a:ln>
          </c:spPr>
          <c:marker>
            <c:symbol val="diamond"/>
            <c:size val="7"/>
            <c:spPr>
              <a:solidFill>
                <a:schemeClr val="tx1"/>
              </a:solidFill>
              <a:ln>
                <a:solidFill>
                  <a:schemeClr val="tx1"/>
                </a:solidFill>
              </a:ln>
            </c:spPr>
          </c:marker>
          <c:errBars>
            <c:errDir val="y"/>
            <c:errBarType val="both"/>
            <c:errValType val="cust"/>
            <c:noEndCap val="0"/>
            <c:plus>
              <c:numRef>
                <c:f>Sheet2!$P$87:$P$89</c:f>
                <c:numCache>
                  <c:formatCode>General</c:formatCode>
                  <c:ptCount val="3"/>
                  <c:pt idx="1">
                    <c:v>1.5963667080801618</c:v>
                  </c:pt>
                </c:numCache>
              </c:numRef>
            </c:plus>
            <c:minus>
              <c:numRef>
                <c:f>Sheet2!$P$87:$P$89</c:f>
                <c:numCache>
                  <c:formatCode>General</c:formatCode>
                  <c:ptCount val="3"/>
                  <c:pt idx="1">
                    <c:v>1.5963667080801618</c:v>
                  </c:pt>
                </c:numCache>
              </c:numRef>
            </c:minus>
          </c:errBars>
          <c:xVal>
            <c:numRef>
              <c:f>Sheet2!$M$87:$M$89</c:f>
              <c:numCache>
                <c:formatCode>General</c:formatCode>
                <c:ptCount val="3"/>
                <c:pt idx="0">
                  <c:v>31.5</c:v>
                </c:pt>
                <c:pt idx="1">
                  <c:v>45</c:v>
                </c:pt>
                <c:pt idx="2">
                  <c:v>58.5</c:v>
                </c:pt>
              </c:numCache>
            </c:numRef>
          </c:xVal>
          <c:yVal>
            <c:numRef>
              <c:f>Sheet2!$O$87:$O$89</c:f>
              <c:numCache>
                <c:formatCode>General</c:formatCode>
                <c:ptCount val="3"/>
                <c:pt idx="0">
                  <c:v>8.61</c:v>
                </c:pt>
                <c:pt idx="1">
                  <c:v>13.933333333333334</c:v>
                </c:pt>
                <c:pt idx="2">
                  <c:v>16.55</c:v>
                </c:pt>
              </c:numCache>
            </c:numRef>
          </c:yVal>
          <c:smooth val="1"/>
          <c:extLst>
            <c:ext xmlns:c16="http://schemas.microsoft.com/office/drawing/2014/chart" uri="{C3380CC4-5D6E-409C-BE32-E72D297353CC}">
              <c16:uniqueId val="{00000003-B5A3-4357-9796-41F642F1A227}"/>
            </c:ext>
          </c:extLst>
        </c:ser>
        <c:dLbls>
          <c:showLegendKey val="0"/>
          <c:showVal val="0"/>
          <c:showCatName val="0"/>
          <c:showSerName val="0"/>
          <c:showPercent val="0"/>
          <c:showBubbleSize val="0"/>
        </c:dLbls>
        <c:axId val="387700224"/>
        <c:axId val="387673472"/>
      </c:scatterChart>
      <c:valAx>
        <c:axId val="387669376"/>
        <c:scaling>
          <c:orientation val="minMax"/>
          <c:max val="60"/>
          <c:min val="30"/>
        </c:scaling>
        <c:delete val="0"/>
        <c:axPos val="b"/>
        <c:title>
          <c:tx>
            <c:rich>
              <a:bodyPr/>
              <a:lstStyle/>
              <a:p>
                <a:pPr>
                  <a:defRPr/>
                </a:pPr>
                <a:r>
                  <a:rPr lang="en-US"/>
                  <a:t>Water temperature [</a:t>
                </a:r>
                <a:r>
                  <a:rPr lang="en-US">
                    <a:latin typeface="Arial"/>
                    <a:cs typeface="Arial"/>
                  </a:rPr>
                  <a:t>°</a:t>
                </a:r>
                <a:r>
                  <a:rPr lang="en-US"/>
                  <a:t>C]</a:t>
                </a:r>
              </a:p>
            </c:rich>
          </c:tx>
          <c:overlay val="0"/>
        </c:title>
        <c:numFmt formatCode="General" sourceLinked="1"/>
        <c:majorTickMark val="out"/>
        <c:minorTickMark val="none"/>
        <c:tickLblPos val="nextTo"/>
        <c:crossAx val="387671552"/>
        <c:crosses val="autoZero"/>
        <c:crossBetween val="midCat"/>
      </c:valAx>
      <c:valAx>
        <c:axId val="387671552"/>
        <c:scaling>
          <c:orientation val="minMax"/>
          <c:max val="900"/>
          <c:min val="0"/>
        </c:scaling>
        <c:delete val="0"/>
        <c:axPos val="l"/>
        <c:title>
          <c:tx>
            <c:rich>
              <a:bodyPr rot="-5400000" vert="horz"/>
              <a:lstStyle/>
              <a:p>
                <a:pPr>
                  <a:defRPr/>
                </a:pPr>
                <a:r>
                  <a:rPr lang="en-US"/>
                  <a:t>Initial rate [W]</a:t>
                </a:r>
              </a:p>
            </c:rich>
          </c:tx>
          <c:layout>
            <c:manualLayout>
              <c:xMode val="edge"/>
              <c:yMode val="edge"/>
              <c:x val="3.2155314789306687E-2"/>
              <c:y val="0.17303736838342679"/>
            </c:manualLayout>
          </c:layout>
          <c:overlay val="0"/>
        </c:title>
        <c:numFmt formatCode="General" sourceLinked="1"/>
        <c:majorTickMark val="out"/>
        <c:minorTickMark val="none"/>
        <c:tickLblPos val="nextTo"/>
        <c:crossAx val="387669376"/>
        <c:crosses val="autoZero"/>
        <c:crossBetween val="midCat"/>
        <c:majorUnit val="200"/>
      </c:valAx>
      <c:valAx>
        <c:axId val="387673472"/>
        <c:scaling>
          <c:orientation val="minMax"/>
          <c:max val="24"/>
          <c:min val="8"/>
        </c:scaling>
        <c:delete val="0"/>
        <c:axPos val="r"/>
        <c:title>
          <c:tx>
            <c:rich>
              <a:bodyPr rot="-5400000" vert="horz"/>
              <a:lstStyle/>
              <a:p>
                <a:pPr>
                  <a:defRPr/>
                </a:pPr>
                <a:r>
                  <a:rPr lang="en-US"/>
                  <a:t>Efficiency [%]</a:t>
                </a:r>
              </a:p>
            </c:rich>
          </c:tx>
          <c:overlay val="0"/>
        </c:title>
        <c:numFmt formatCode="General" sourceLinked="1"/>
        <c:majorTickMark val="out"/>
        <c:minorTickMark val="none"/>
        <c:tickLblPos val="nextTo"/>
        <c:crossAx val="387700224"/>
        <c:crosses val="max"/>
        <c:crossBetween val="midCat"/>
        <c:majorUnit val="4"/>
      </c:valAx>
      <c:valAx>
        <c:axId val="387700224"/>
        <c:scaling>
          <c:orientation val="minMax"/>
        </c:scaling>
        <c:delete val="1"/>
        <c:axPos val="b"/>
        <c:numFmt formatCode="General" sourceLinked="1"/>
        <c:majorTickMark val="out"/>
        <c:minorTickMark val="none"/>
        <c:tickLblPos val="nextTo"/>
        <c:crossAx val="387673472"/>
        <c:crosses val="autoZero"/>
        <c:crossBetween val="midCat"/>
      </c:valAx>
    </c:plotArea>
    <c:plotVisOnly val="1"/>
    <c:dispBlanksAs val="gap"/>
    <c:showDLblsOverMax val="0"/>
  </c:chart>
  <c:spPr>
    <a:noFill/>
    <a:ln>
      <a:noFill/>
    </a:ln>
  </c:spPr>
  <c:txPr>
    <a:bodyPr/>
    <a:lstStyle/>
    <a:p>
      <a:pPr>
        <a:defRPr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1924715577646481"/>
          <c:y val="3.3130480373073978E-2"/>
          <c:w val="0.72187391699174441"/>
          <c:h val="0.76410761154855644"/>
        </c:manualLayout>
      </c:layout>
      <c:scatterChart>
        <c:scatterStyle val="lineMarker"/>
        <c:varyColors val="0"/>
        <c:ser>
          <c:idx val="0"/>
          <c:order val="0"/>
          <c:spPr>
            <a:ln w="28575">
              <a:noFill/>
            </a:ln>
          </c:spPr>
          <c:marker>
            <c:spPr>
              <a:solidFill>
                <a:schemeClr val="tx1"/>
              </a:solidFill>
              <a:ln>
                <a:noFill/>
              </a:ln>
            </c:spPr>
          </c:marker>
          <c:errBars>
            <c:errDir val="y"/>
            <c:errBarType val="both"/>
            <c:errValType val="cust"/>
            <c:noEndCap val="0"/>
            <c:plus>
              <c:numRef>
                <c:f>Sheet5!$I$2:$I$6</c:f>
                <c:numCache>
                  <c:formatCode>General</c:formatCode>
                  <c:ptCount val="5"/>
                  <c:pt idx="0">
                    <c:v>2.2808724364992545</c:v>
                  </c:pt>
                  <c:pt idx="1">
                    <c:v>2.1918964470636144</c:v>
                  </c:pt>
                  <c:pt idx="2">
                    <c:v>1.9120802170530111</c:v>
                  </c:pt>
                  <c:pt idx="3">
                    <c:v>0.78342559910175158</c:v>
                  </c:pt>
                  <c:pt idx="4">
                    <c:v>2.466448701225096</c:v>
                  </c:pt>
                </c:numCache>
              </c:numRef>
            </c:plus>
            <c:minus>
              <c:numRef>
                <c:f>Sheet5!$I$2:$I$6</c:f>
                <c:numCache>
                  <c:formatCode>General</c:formatCode>
                  <c:ptCount val="5"/>
                  <c:pt idx="0">
                    <c:v>2.2808724364992545</c:v>
                  </c:pt>
                  <c:pt idx="1">
                    <c:v>2.1918964470636144</c:v>
                  </c:pt>
                  <c:pt idx="2">
                    <c:v>1.9120802170530111</c:v>
                  </c:pt>
                  <c:pt idx="3">
                    <c:v>0.78342559910175158</c:v>
                  </c:pt>
                  <c:pt idx="4">
                    <c:v>2.466448701225096</c:v>
                  </c:pt>
                </c:numCache>
              </c:numRef>
            </c:minus>
          </c:errBars>
          <c:xVal>
            <c:numRef>
              <c:f>Sheet5!$B$2:$B$6</c:f>
              <c:numCache>
                <c:formatCode>General</c:formatCode>
                <c:ptCount val="5"/>
                <c:pt idx="0">
                  <c:v>12.484758929015513</c:v>
                </c:pt>
                <c:pt idx="1">
                  <c:v>19.615673785313803</c:v>
                </c:pt>
                <c:pt idx="2">
                  <c:v>24.67513839352327</c:v>
                </c:pt>
                <c:pt idx="3">
                  <c:v>28.599564030486285</c:v>
                </c:pt>
                <c:pt idx="4">
                  <c:v>31.806053249821559</c:v>
                </c:pt>
              </c:numCache>
            </c:numRef>
          </c:xVal>
          <c:yVal>
            <c:numRef>
              <c:f>Sheet5!$H$2:$H$6</c:f>
              <c:numCache>
                <c:formatCode>General</c:formatCode>
                <c:ptCount val="5"/>
                <c:pt idx="0">
                  <c:v>65.722812414497795</c:v>
                </c:pt>
                <c:pt idx="1">
                  <c:v>64.408566739181666</c:v>
                </c:pt>
                <c:pt idx="2">
                  <c:v>65.605570516662354</c:v>
                </c:pt>
                <c:pt idx="3">
                  <c:v>65.535389123653559</c:v>
                </c:pt>
                <c:pt idx="4">
                  <c:v>66.003059081692953</c:v>
                </c:pt>
              </c:numCache>
            </c:numRef>
          </c:yVal>
          <c:smooth val="0"/>
          <c:extLst>
            <c:ext xmlns:c16="http://schemas.microsoft.com/office/drawing/2014/chart" uri="{C3380CC4-5D6E-409C-BE32-E72D297353CC}">
              <c16:uniqueId val="{00000000-4BBF-40AB-9593-8272976EB594}"/>
            </c:ext>
          </c:extLst>
        </c:ser>
        <c:dLbls>
          <c:showLegendKey val="0"/>
          <c:showVal val="0"/>
          <c:showCatName val="0"/>
          <c:showSerName val="0"/>
          <c:showPercent val="0"/>
          <c:showBubbleSize val="0"/>
        </c:dLbls>
        <c:axId val="260633728"/>
        <c:axId val="260635648"/>
      </c:scatterChart>
      <c:valAx>
        <c:axId val="260633728"/>
        <c:scaling>
          <c:orientation val="minMax"/>
          <c:max val="35"/>
          <c:min val="10"/>
        </c:scaling>
        <c:delete val="0"/>
        <c:axPos val="b"/>
        <c:title>
          <c:tx>
            <c:rich>
              <a:bodyPr/>
              <a:lstStyle/>
              <a:p>
                <a:pPr>
                  <a:defRPr/>
                </a:pPr>
                <a:r>
                  <a:rPr lang="en-US"/>
                  <a:t>Water flow rate [mL/s]</a:t>
                </a:r>
              </a:p>
            </c:rich>
          </c:tx>
          <c:layout>
            <c:manualLayout>
              <c:xMode val="edge"/>
              <c:yMode val="edge"/>
              <c:x val="0.24931684595763559"/>
              <c:y val="0.87915584876214803"/>
            </c:manualLayout>
          </c:layout>
          <c:overlay val="0"/>
        </c:title>
        <c:numFmt formatCode="General" sourceLinked="1"/>
        <c:majorTickMark val="out"/>
        <c:minorTickMark val="none"/>
        <c:tickLblPos val="nextTo"/>
        <c:txPr>
          <a:bodyPr/>
          <a:lstStyle/>
          <a:p>
            <a:pPr>
              <a:defRPr sz="1100"/>
            </a:pPr>
            <a:endParaRPr lang="en-US"/>
          </a:p>
        </c:txPr>
        <c:crossAx val="260635648"/>
        <c:crosses val="autoZero"/>
        <c:crossBetween val="midCat"/>
      </c:valAx>
      <c:valAx>
        <c:axId val="260635648"/>
        <c:scaling>
          <c:orientation val="minMax"/>
          <c:max val="85"/>
          <c:min val="60"/>
        </c:scaling>
        <c:delete val="0"/>
        <c:axPos val="l"/>
        <c:title>
          <c:tx>
            <c:rich>
              <a:bodyPr rot="-5400000" vert="horz"/>
              <a:lstStyle/>
              <a:p>
                <a:pPr>
                  <a:defRPr/>
                </a:pPr>
                <a:r>
                  <a:rPr lang="en-US"/>
                  <a:t>Efficiency</a:t>
                </a:r>
                <a:r>
                  <a:rPr lang="en-US" baseline="0"/>
                  <a:t> (%)</a:t>
                </a:r>
                <a:endParaRPr lang="en-US"/>
              </a:p>
            </c:rich>
          </c:tx>
          <c:overlay val="0"/>
        </c:title>
        <c:numFmt formatCode="General" sourceLinked="1"/>
        <c:majorTickMark val="out"/>
        <c:minorTickMark val="none"/>
        <c:tickLblPos val="nextTo"/>
        <c:txPr>
          <a:bodyPr/>
          <a:lstStyle/>
          <a:p>
            <a:pPr>
              <a:defRPr sz="1100"/>
            </a:pPr>
            <a:endParaRPr lang="en-US"/>
          </a:p>
        </c:txPr>
        <c:crossAx val="260633728"/>
        <c:crosses val="autoZero"/>
        <c:crossBetween val="midCat"/>
        <c:majorUnit val="5"/>
      </c:valAx>
    </c:plotArea>
    <c:plotVisOnly val="1"/>
    <c:dispBlanksAs val="gap"/>
    <c:showDLblsOverMax val="0"/>
  </c:chart>
  <c:spPr>
    <a:noFill/>
    <a:ln>
      <a:noFill/>
    </a:ln>
  </c:spPr>
  <c:txPr>
    <a:bodyPr/>
    <a:lstStyle/>
    <a:p>
      <a:pPr>
        <a:defRPr sz="120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973473315835521"/>
          <c:y val="5.1400554097404488E-2"/>
          <c:w val="0.74279860017497812"/>
          <c:h val="0.73444808982210552"/>
        </c:manualLayout>
      </c:layout>
      <c:scatterChart>
        <c:scatterStyle val="smoothMarker"/>
        <c:varyColors val="0"/>
        <c:ser>
          <c:idx val="0"/>
          <c:order val="0"/>
          <c:tx>
            <c:v>Water Inlet</c:v>
          </c:tx>
          <c:spPr>
            <a:ln w="15875">
              <a:solidFill>
                <a:schemeClr val="tx1"/>
              </a:solidFill>
              <a:prstDash val="dash"/>
            </a:ln>
          </c:spPr>
          <c:marker>
            <c:symbol val="none"/>
          </c:marker>
          <c:xVal>
            <c:numRef>
              <c:f>'Exp 1'!$AE$4:$AE$896</c:f>
              <c:numCache>
                <c:formatCode>General</c:formatCode>
                <c:ptCount val="441"/>
                <c:pt idx="0">
                  <c:v>0</c:v>
                </c:pt>
                <c:pt idx="1">
                  <c:v>2</c:v>
                </c:pt>
                <c:pt idx="2">
                  <c:v>4</c:v>
                </c:pt>
                <c:pt idx="3">
                  <c:v>6</c:v>
                </c:pt>
                <c:pt idx="4">
                  <c:v>8</c:v>
                </c:pt>
                <c:pt idx="5">
                  <c:v>10</c:v>
                </c:pt>
                <c:pt idx="6">
                  <c:v>13</c:v>
                </c:pt>
                <c:pt idx="7">
                  <c:v>15</c:v>
                </c:pt>
                <c:pt idx="8">
                  <c:v>17</c:v>
                </c:pt>
                <c:pt idx="9">
                  <c:v>19</c:v>
                </c:pt>
                <c:pt idx="10">
                  <c:v>21</c:v>
                </c:pt>
                <c:pt idx="11">
                  <c:v>23</c:v>
                </c:pt>
                <c:pt idx="12">
                  <c:v>25</c:v>
                </c:pt>
                <c:pt idx="13">
                  <c:v>27</c:v>
                </c:pt>
                <c:pt idx="14">
                  <c:v>30</c:v>
                </c:pt>
                <c:pt idx="15">
                  <c:v>32</c:v>
                </c:pt>
                <c:pt idx="16">
                  <c:v>34</c:v>
                </c:pt>
                <c:pt idx="17">
                  <c:v>36</c:v>
                </c:pt>
                <c:pt idx="18">
                  <c:v>38</c:v>
                </c:pt>
                <c:pt idx="19">
                  <c:v>40</c:v>
                </c:pt>
                <c:pt idx="20">
                  <c:v>42</c:v>
                </c:pt>
                <c:pt idx="21">
                  <c:v>44</c:v>
                </c:pt>
                <c:pt idx="22">
                  <c:v>47</c:v>
                </c:pt>
                <c:pt idx="23">
                  <c:v>49</c:v>
                </c:pt>
                <c:pt idx="24">
                  <c:v>51</c:v>
                </c:pt>
                <c:pt idx="25">
                  <c:v>53</c:v>
                </c:pt>
                <c:pt idx="26">
                  <c:v>55</c:v>
                </c:pt>
                <c:pt idx="27">
                  <c:v>57</c:v>
                </c:pt>
                <c:pt idx="28">
                  <c:v>59</c:v>
                </c:pt>
                <c:pt idx="29">
                  <c:v>61</c:v>
                </c:pt>
                <c:pt idx="30">
                  <c:v>64</c:v>
                </c:pt>
                <c:pt idx="31">
                  <c:v>66</c:v>
                </c:pt>
                <c:pt idx="32">
                  <c:v>68</c:v>
                </c:pt>
                <c:pt idx="33">
                  <c:v>70</c:v>
                </c:pt>
                <c:pt idx="34">
                  <c:v>72</c:v>
                </c:pt>
                <c:pt idx="35">
                  <c:v>74</c:v>
                </c:pt>
                <c:pt idx="36">
                  <c:v>76</c:v>
                </c:pt>
                <c:pt idx="37">
                  <c:v>78</c:v>
                </c:pt>
                <c:pt idx="38">
                  <c:v>81</c:v>
                </c:pt>
                <c:pt idx="39">
                  <c:v>83</c:v>
                </c:pt>
                <c:pt idx="40">
                  <c:v>85</c:v>
                </c:pt>
                <c:pt idx="41">
                  <c:v>87</c:v>
                </c:pt>
                <c:pt idx="42">
                  <c:v>89</c:v>
                </c:pt>
                <c:pt idx="43">
                  <c:v>91</c:v>
                </c:pt>
                <c:pt idx="44">
                  <c:v>93</c:v>
                </c:pt>
                <c:pt idx="45">
                  <c:v>95</c:v>
                </c:pt>
                <c:pt idx="46">
                  <c:v>98</c:v>
                </c:pt>
                <c:pt idx="47">
                  <c:v>100</c:v>
                </c:pt>
                <c:pt idx="48">
                  <c:v>102</c:v>
                </c:pt>
                <c:pt idx="49">
                  <c:v>104</c:v>
                </c:pt>
                <c:pt idx="50">
                  <c:v>106</c:v>
                </c:pt>
                <c:pt idx="51">
                  <c:v>108</c:v>
                </c:pt>
                <c:pt idx="52">
                  <c:v>110</c:v>
                </c:pt>
                <c:pt idx="53">
                  <c:v>112</c:v>
                </c:pt>
                <c:pt idx="54">
                  <c:v>115</c:v>
                </c:pt>
                <c:pt idx="55">
                  <c:v>117</c:v>
                </c:pt>
                <c:pt idx="56">
                  <c:v>119</c:v>
                </c:pt>
                <c:pt idx="57">
                  <c:v>121</c:v>
                </c:pt>
                <c:pt idx="58">
                  <c:v>123</c:v>
                </c:pt>
                <c:pt idx="59">
                  <c:v>125</c:v>
                </c:pt>
                <c:pt idx="60">
                  <c:v>127</c:v>
                </c:pt>
                <c:pt idx="61">
                  <c:v>129</c:v>
                </c:pt>
                <c:pt idx="62">
                  <c:v>132</c:v>
                </c:pt>
                <c:pt idx="63">
                  <c:v>134</c:v>
                </c:pt>
                <c:pt idx="64">
                  <c:v>136</c:v>
                </c:pt>
                <c:pt idx="65">
                  <c:v>138</c:v>
                </c:pt>
                <c:pt idx="66">
                  <c:v>140</c:v>
                </c:pt>
                <c:pt idx="67">
                  <c:v>142</c:v>
                </c:pt>
                <c:pt idx="68">
                  <c:v>144</c:v>
                </c:pt>
                <c:pt idx="69">
                  <c:v>146</c:v>
                </c:pt>
                <c:pt idx="70">
                  <c:v>149</c:v>
                </c:pt>
                <c:pt idx="71">
                  <c:v>151</c:v>
                </c:pt>
                <c:pt idx="72">
                  <c:v>153</c:v>
                </c:pt>
                <c:pt idx="73">
                  <c:v>155</c:v>
                </c:pt>
                <c:pt idx="74">
                  <c:v>157</c:v>
                </c:pt>
                <c:pt idx="75">
                  <c:v>159</c:v>
                </c:pt>
                <c:pt idx="76">
                  <c:v>161</c:v>
                </c:pt>
                <c:pt idx="77">
                  <c:v>163</c:v>
                </c:pt>
                <c:pt idx="78">
                  <c:v>166</c:v>
                </c:pt>
                <c:pt idx="79">
                  <c:v>168</c:v>
                </c:pt>
                <c:pt idx="80">
                  <c:v>170</c:v>
                </c:pt>
                <c:pt idx="81">
                  <c:v>172</c:v>
                </c:pt>
                <c:pt idx="82">
                  <c:v>174</c:v>
                </c:pt>
                <c:pt idx="83">
                  <c:v>176</c:v>
                </c:pt>
                <c:pt idx="84">
                  <c:v>178</c:v>
                </c:pt>
                <c:pt idx="85">
                  <c:v>180</c:v>
                </c:pt>
                <c:pt idx="86">
                  <c:v>183</c:v>
                </c:pt>
                <c:pt idx="87">
                  <c:v>185</c:v>
                </c:pt>
                <c:pt idx="88">
                  <c:v>187</c:v>
                </c:pt>
                <c:pt idx="89">
                  <c:v>189</c:v>
                </c:pt>
                <c:pt idx="90">
                  <c:v>191</c:v>
                </c:pt>
                <c:pt idx="91">
                  <c:v>193</c:v>
                </c:pt>
                <c:pt idx="92">
                  <c:v>195</c:v>
                </c:pt>
                <c:pt idx="93">
                  <c:v>197</c:v>
                </c:pt>
                <c:pt idx="94">
                  <c:v>200</c:v>
                </c:pt>
                <c:pt idx="95">
                  <c:v>202</c:v>
                </c:pt>
                <c:pt idx="96">
                  <c:v>204</c:v>
                </c:pt>
                <c:pt idx="97">
                  <c:v>206</c:v>
                </c:pt>
                <c:pt idx="98">
                  <c:v>208</c:v>
                </c:pt>
                <c:pt idx="99">
                  <c:v>210</c:v>
                </c:pt>
                <c:pt idx="100">
                  <c:v>212</c:v>
                </c:pt>
                <c:pt idx="101">
                  <c:v>214</c:v>
                </c:pt>
                <c:pt idx="102">
                  <c:v>217</c:v>
                </c:pt>
                <c:pt idx="103">
                  <c:v>219</c:v>
                </c:pt>
                <c:pt idx="104">
                  <c:v>221</c:v>
                </c:pt>
                <c:pt idx="105">
                  <c:v>223</c:v>
                </c:pt>
                <c:pt idx="106">
                  <c:v>225</c:v>
                </c:pt>
                <c:pt idx="107">
                  <c:v>227</c:v>
                </c:pt>
                <c:pt idx="108">
                  <c:v>229</c:v>
                </c:pt>
                <c:pt idx="109">
                  <c:v>231</c:v>
                </c:pt>
                <c:pt idx="110">
                  <c:v>234</c:v>
                </c:pt>
                <c:pt idx="111">
                  <c:v>236</c:v>
                </c:pt>
                <c:pt idx="112">
                  <c:v>238</c:v>
                </c:pt>
                <c:pt idx="113">
                  <c:v>240</c:v>
                </c:pt>
                <c:pt idx="114">
                  <c:v>242</c:v>
                </c:pt>
                <c:pt idx="115">
                  <c:v>244</c:v>
                </c:pt>
                <c:pt idx="116">
                  <c:v>246</c:v>
                </c:pt>
                <c:pt idx="117">
                  <c:v>248</c:v>
                </c:pt>
                <c:pt idx="118">
                  <c:v>251</c:v>
                </c:pt>
                <c:pt idx="119">
                  <c:v>253</c:v>
                </c:pt>
                <c:pt idx="120">
                  <c:v>255</c:v>
                </c:pt>
                <c:pt idx="121">
                  <c:v>257</c:v>
                </c:pt>
                <c:pt idx="122">
                  <c:v>259</c:v>
                </c:pt>
                <c:pt idx="123">
                  <c:v>261</c:v>
                </c:pt>
                <c:pt idx="124">
                  <c:v>263</c:v>
                </c:pt>
                <c:pt idx="125">
                  <c:v>265</c:v>
                </c:pt>
                <c:pt idx="126">
                  <c:v>268</c:v>
                </c:pt>
                <c:pt idx="127">
                  <c:v>270</c:v>
                </c:pt>
                <c:pt idx="128">
                  <c:v>272</c:v>
                </c:pt>
                <c:pt idx="129">
                  <c:v>274</c:v>
                </c:pt>
                <c:pt idx="130">
                  <c:v>276</c:v>
                </c:pt>
                <c:pt idx="131">
                  <c:v>278</c:v>
                </c:pt>
                <c:pt idx="132">
                  <c:v>280</c:v>
                </c:pt>
                <c:pt idx="133">
                  <c:v>282</c:v>
                </c:pt>
                <c:pt idx="134">
                  <c:v>285</c:v>
                </c:pt>
                <c:pt idx="135">
                  <c:v>287</c:v>
                </c:pt>
                <c:pt idx="136">
                  <c:v>289</c:v>
                </c:pt>
                <c:pt idx="137">
                  <c:v>291</c:v>
                </c:pt>
                <c:pt idx="138">
                  <c:v>293</c:v>
                </c:pt>
                <c:pt idx="139">
                  <c:v>295</c:v>
                </c:pt>
                <c:pt idx="140">
                  <c:v>297</c:v>
                </c:pt>
                <c:pt idx="141">
                  <c:v>299</c:v>
                </c:pt>
                <c:pt idx="142">
                  <c:v>302</c:v>
                </c:pt>
                <c:pt idx="143">
                  <c:v>304</c:v>
                </c:pt>
                <c:pt idx="144">
                  <c:v>306</c:v>
                </c:pt>
                <c:pt idx="145">
                  <c:v>308</c:v>
                </c:pt>
                <c:pt idx="146">
                  <c:v>310</c:v>
                </c:pt>
                <c:pt idx="147">
                  <c:v>312</c:v>
                </c:pt>
                <c:pt idx="148">
                  <c:v>314</c:v>
                </c:pt>
                <c:pt idx="149">
                  <c:v>316</c:v>
                </c:pt>
                <c:pt idx="150">
                  <c:v>319</c:v>
                </c:pt>
                <c:pt idx="151">
                  <c:v>321</c:v>
                </c:pt>
                <c:pt idx="152">
                  <c:v>323</c:v>
                </c:pt>
                <c:pt idx="153">
                  <c:v>325</c:v>
                </c:pt>
                <c:pt idx="154">
                  <c:v>327</c:v>
                </c:pt>
                <c:pt idx="155">
                  <c:v>329</c:v>
                </c:pt>
                <c:pt idx="156">
                  <c:v>331</c:v>
                </c:pt>
                <c:pt idx="157">
                  <c:v>333</c:v>
                </c:pt>
                <c:pt idx="158">
                  <c:v>336</c:v>
                </c:pt>
                <c:pt idx="159">
                  <c:v>338</c:v>
                </c:pt>
                <c:pt idx="160">
                  <c:v>340</c:v>
                </c:pt>
                <c:pt idx="161">
                  <c:v>342</c:v>
                </c:pt>
                <c:pt idx="162">
                  <c:v>344</c:v>
                </c:pt>
                <c:pt idx="163">
                  <c:v>346</c:v>
                </c:pt>
                <c:pt idx="164">
                  <c:v>348</c:v>
                </c:pt>
                <c:pt idx="165">
                  <c:v>350</c:v>
                </c:pt>
                <c:pt idx="166">
                  <c:v>353</c:v>
                </c:pt>
                <c:pt idx="167">
                  <c:v>356</c:v>
                </c:pt>
                <c:pt idx="168">
                  <c:v>358</c:v>
                </c:pt>
                <c:pt idx="169">
                  <c:v>360</c:v>
                </c:pt>
                <c:pt idx="170">
                  <c:v>362</c:v>
                </c:pt>
                <c:pt idx="171">
                  <c:v>364</c:v>
                </c:pt>
                <c:pt idx="172">
                  <c:v>366</c:v>
                </c:pt>
                <c:pt idx="173">
                  <c:v>368</c:v>
                </c:pt>
                <c:pt idx="174">
                  <c:v>370</c:v>
                </c:pt>
                <c:pt idx="175">
                  <c:v>372</c:v>
                </c:pt>
                <c:pt idx="176">
                  <c:v>374</c:v>
                </c:pt>
                <c:pt idx="177">
                  <c:v>376</c:v>
                </c:pt>
                <c:pt idx="178">
                  <c:v>378</c:v>
                </c:pt>
                <c:pt idx="179">
                  <c:v>380</c:v>
                </c:pt>
                <c:pt idx="180">
                  <c:v>382</c:v>
                </c:pt>
                <c:pt idx="181">
                  <c:v>384</c:v>
                </c:pt>
                <c:pt idx="182">
                  <c:v>386</c:v>
                </c:pt>
                <c:pt idx="183">
                  <c:v>388</c:v>
                </c:pt>
                <c:pt idx="184">
                  <c:v>390</c:v>
                </c:pt>
                <c:pt idx="185">
                  <c:v>392</c:v>
                </c:pt>
                <c:pt idx="186">
                  <c:v>394</c:v>
                </c:pt>
                <c:pt idx="187">
                  <c:v>396</c:v>
                </c:pt>
                <c:pt idx="188">
                  <c:v>398</c:v>
                </c:pt>
                <c:pt idx="189">
                  <c:v>400</c:v>
                </c:pt>
                <c:pt idx="190">
                  <c:v>402</c:v>
                </c:pt>
                <c:pt idx="191">
                  <c:v>404</c:v>
                </c:pt>
                <c:pt idx="192">
                  <c:v>406</c:v>
                </c:pt>
                <c:pt idx="193">
                  <c:v>408</c:v>
                </c:pt>
                <c:pt idx="194">
                  <c:v>410</c:v>
                </c:pt>
                <c:pt idx="195">
                  <c:v>412</c:v>
                </c:pt>
                <c:pt idx="196">
                  <c:v>414</c:v>
                </c:pt>
                <c:pt idx="197">
                  <c:v>416</c:v>
                </c:pt>
                <c:pt idx="198">
                  <c:v>418</c:v>
                </c:pt>
                <c:pt idx="199">
                  <c:v>420</c:v>
                </c:pt>
                <c:pt idx="200">
                  <c:v>422</c:v>
                </c:pt>
                <c:pt idx="201">
                  <c:v>424</c:v>
                </c:pt>
                <c:pt idx="202">
                  <c:v>426</c:v>
                </c:pt>
                <c:pt idx="203">
                  <c:v>428</c:v>
                </c:pt>
                <c:pt idx="204">
                  <c:v>430</c:v>
                </c:pt>
                <c:pt idx="205">
                  <c:v>432</c:v>
                </c:pt>
                <c:pt idx="206">
                  <c:v>434</c:v>
                </c:pt>
                <c:pt idx="207">
                  <c:v>436</c:v>
                </c:pt>
                <c:pt idx="208">
                  <c:v>438</c:v>
                </c:pt>
                <c:pt idx="209">
                  <c:v>440</c:v>
                </c:pt>
                <c:pt idx="210">
                  <c:v>442</c:v>
                </c:pt>
                <c:pt idx="211">
                  <c:v>444</c:v>
                </c:pt>
                <c:pt idx="212">
                  <c:v>446</c:v>
                </c:pt>
                <c:pt idx="213">
                  <c:v>448</c:v>
                </c:pt>
                <c:pt idx="214">
                  <c:v>450</c:v>
                </c:pt>
                <c:pt idx="215">
                  <c:v>452</c:v>
                </c:pt>
                <c:pt idx="216">
                  <c:v>454</c:v>
                </c:pt>
                <c:pt idx="217">
                  <c:v>456</c:v>
                </c:pt>
                <c:pt idx="218">
                  <c:v>458</c:v>
                </c:pt>
                <c:pt idx="219">
                  <c:v>460</c:v>
                </c:pt>
                <c:pt idx="220">
                  <c:v>462</c:v>
                </c:pt>
                <c:pt idx="221">
                  <c:v>464</c:v>
                </c:pt>
                <c:pt idx="222">
                  <c:v>466</c:v>
                </c:pt>
                <c:pt idx="223">
                  <c:v>468</c:v>
                </c:pt>
                <c:pt idx="224">
                  <c:v>470</c:v>
                </c:pt>
                <c:pt idx="225">
                  <c:v>472</c:v>
                </c:pt>
                <c:pt idx="226">
                  <c:v>474</c:v>
                </c:pt>
                <c:pt idx="227">
                  <c:v>476</c:v>
                </c:pt>
                <c:pt idx="228">
                  <c:v>478</c:v>
                </c:pt>
                <c:pt idx="229">
                  <c:v>480</c:v>
                </c:pt>
                <c:pt idx="230">
                  <c:v>482</c:v>
                </c:pt>
                <c:pt idx="231">
                  <c:v>484</c:v>
                </c:pt>
                <c:pt idx="232">
                  <c:v>486</c:v>
                </c:pt>
                <c:pt idx="233">
                  <c:v>488</c:v>
                </c:pt>
                <c:pt idx="234">
                  <c:v>490</c:v>
                </c:pt>
                <c:pt idx="235">
                  <c:v>492</c:v>
                </c:pt>
                <c:pt idx="236">
                  <c:v>494</c:v>
                </c:pt>
                <c:pt idx="237">
                  <c:v>496</c:v>
                </c:pt>
                <c:pt idx="238">
                  <c:v>498</c:v>
                </c:pt>
                <c:pt idx="239">
                  <c:v>500</c:v>
                </c:pt>
                <c:pt idx="240">
                  <c:v>502</c:v>
                </c:pt>
                <c:pt idx="241">
                  <c:v>504</c:v>
                </c:pt>
                <c:pt idx="242">
                  <c:v>506</c:v>
                </c:pt>
                <c:pt idx="243">
                  <c:v>508</c:v>
                </c:pt>
                <c:pt idx="244">
                  <c:v>510</c:v>
                </c:pt>
                <c:pt idx="245">
                  <c:v>512</c:v>
                </c:pt>
                <c:pt idx="246">
                  <c:v>514</c:v>
                </c:pt>
                <c:pt idx="247">
                  <c:v>516</c:v>
                </c:pt>
                <c:pt idx="248">
                  <c:v>518</c:v>
                </c:pt>
                <c:pt idx="249">
                  <c:v>520</c:v>
                </c:pt>
                <c:pt idx="250">
                  <c:v>522</c:v>
                </c:pt>
                <c:pt idx="251">
                  <c:v>524</c:v>
                </c:pt>
                <c:pt idx="252">
                  <c:v>526</c:v>
                </c:pt>
                <c:pt idx="253">
                  <c:v>528</c:v>
                </c:pt>
                <c:pt idx="254">
                  <c:v>530</c:v>
                </c:pt>
                <c:pt idx="255">
                  <c:v>532</c:v>
                </c:pt>
                <c:pt idx="256">
                  <c:v>534</c:v>
                </c:pt>
                <c:pt idx="257">
                  <c:v>536</c:v>
                </c:pt>
                <c:pt idx="258">
                  <c:v>538</c:v>
                </c:pt>
                <c:pt idx="259">
                  <c:v>540</c:v>
                </c:pt>
                <c:pt idx="260">
                  <c:v>542</c:v>
                </c:pt>
                <c:pt idx="261">
                  <c:v>544</c:v>
                </c:pt>
                <c:pt idx="262">
                  <c:v>546</c:v>
                </c:pt>
                <c:pt idx="263">
                  <c:v>548</c:v>
                </c:pt>
                <c:pt idx="264">
                  <c:v>550</c:v>
                </c:pt>
                <c:pt idx="265">
                  <c:v>552</c:v>
                </c:pt>
                <c:pt idx="266">
                  <c:v>554</c:v>
                </c:pt>
                <c:pt idx="267">
                  <c:v>556</c:v>
                </c:pt>
                <c:pt idx="268">
                  <c:v>558</c:v>
                </c:pt>
                <c:pt idx="269">
                  <c:v>560</c:v>
                </c:pt>
                <c:pt idx="270">
                  <c:v>562</c:v>
                </c:pt>
                <c:pt idx="271">
                  <c:v>564</c:v>
                </c:pt>
                <c:pt idx="272">
                  <c:v>566</c:v>
                </c:pt>
                <c:pt idx="273">
                  <c:v>568</c:v>
                </c:pt>
                <c:pt idx="274">
                  <c:v>570</c:v>
                </c:pt>
                <c:pt idx="275">
                  <c:v>572</c:v>
                </c:pt>
                <c:pt idx="276">
                  <c:v>574</c:v>
                </c:pt>
                <c:pt idx="277">
                  <c:v>576</c:v>
                </c:pt>
                <c:pt idx="278">
                  <c:v>578</c:v>
                </c:pt>
                <c:pt idx="279">
                  <c:v>580</c:v>
                </c:pt>
                <c:pt idx="280">
                  <c:v>582</c:v>
                </c:pt>
                <c:pt idx="281">
                  <c:v>584</c:v>
                </c:pt>
                <c:pt idx="282">
                  <c:v>586</c:v>
                </c:pt>
                <c:pt idx="283">
                  <c:v>588</c:v>
                </c:pt>
                <c:pt idx="284">
                  <c:v>590</c:v>
                </c:pt>
                <c:pt idx="285">
                  <c:v>592</c:v>
                </c:pt>
                <c:pt idx="286">
                  <c:v>594</c:v>
                </c:pt>
                <c:pt idx="287">
                  <c:v>596</c:v>
                </c:pt>
                <c:pt idx="288">
                  <c:v>598</c:v>
                </c:pt>
                <c:pt idx="289">
                  <c:v>600</c:v>
                </c:pt>
                <c:pt idx="290">
                  <c:v>602</c:v>
                </c:pt>
                <c:pt idx="291">
                  <c:v>604</c:v>
                </c:pt>
                <c:pt idx="292">
                  <c:v>606</c:v>
                </c:pt>
                <c:pt idx="293">
                  <c:v>608</c:v>
                </c:pt>
                <c:pt idx="294">
                  <c:v>610</c:v>
                </c:pt>
                <c:pt idx="295">
                  <c:v>612</c:v>
                </c:pt>
                <c:pt idx="296">
                  <c:v>614</c:v>
                </c:pt>
                <c:pt idx="297">
                  <c:v>616</c:v>
                </c:pt>
                <c:pt idx="298">
                  <c:v>618</c:v>
                </c:pt>
                <c:pt idx="299">
                  <c:v>620</c:v>
                </c:pt>
                <c:pt idx="300">
                  <c:v>622</c:v>
                </c:pt>
                <c:pt idx="301">
                  <c:v>624</c:v>
                </c:pt>
                <c:pt idx="302">
                  <c:v>626</c:v>
                </c:pt>
                <c:pt idx="303">
                  <c:v>628</c:v>
                </c:pt>
                <c:pt idx="304">
                  <c:v>630</c:v>
                </c:pt>
                <c:pt idx="305">
                  <c:v>632</c:v>
                </c:pt>
                <c:pt idx="306">
                  <c:v>634</c:v>
                </c:pt>
                <c:pt idx="307">
                  <c:v>636</c:v>
                </c:pt>
                <c:pt idx="308">
                  <c:v>638</c:v>
                </c:pt>
                <c:pt idx="309">
                  <c:v>640</c:v>
                </c:pt>
                <c:pt idx="310">
                  <c:v>642</c:v>
                </c:pt>
                <c:pt idx="311">
                  <c:v>644</c:v>
                </c:pt>
                <c:pt idx="312">
                  <c:v>646</c:v>
                </c:pt>
                <c:pt idx="313">
                  <c:v>648</c:v>
                </c:pt>
                <c:pt idx="314">
                  <c:v>650</c:v>
                </c:pt>
                <c:pt idx="315">
                  <c:v>652</c:v>
                </c:pt>
                <c:pt idx="316">
                  <c:v>654</c:v>
                </c:pt>
                <c:pt idx="317">
                  <c:v>656</c:v>
                </c:pt>
                <c:pt idx="318">
                  <c:v>658</c:v>
                </c:pt>
                <c:pt idx="319">
                  <c:v>660</c:v>
                </c:pt>
                <c:pt idx="320">
                  <c:v>662</c:v>
                </c:pt>
                <c:pt idx="321">
                  <c:v>664</c:v>
                </c:pt>
                <c:pt idx="322">
                  <c:v>666</c:v>
                </c:pt>
                <c:pt idx="323">
                  <c:v>668</c:v>
                </c:pt>
                <c:pt idx="324">
                  <c:v>670</c:v>
                </c:pt>
                <c:pt idx="325">
                  <c:v>672</c:v>
                </c:pt>
                <c:pt idx="326">
                  <c:v>674</c:v>
                </c:pt>
                <c:pt idx="327">
                  <c:v>676</c:v>
                </c:pt>
                <c:pt idx="328">
                  <c:v>678</c:v>
                </c:pt>
                <c:pt idx="329">
                  <c:v>680</c:v>
                </c:pt>
                <c:pt idx="330">
                  <c:v>682</c:v>
                </c:pt>
                <c:pt idx="331">
                  <c:v>684</c:v>
                </c:pt>
                <c:pt idx="332">
                  <c:v>686</c:v>
                </c:pt>
                <c:pt idx="333">
                  <c:v>688</c:v>
                </c:pt>
                <c:pt idx="334">
                  <c:v>690</c:v>
                </c:pt>
                <c:pt idx="335">
                  <c:v>692</c:v>
                </c:pt>
                <c:pt idx="336">
                  <c:v>694</c:v>
                </c:pt>
                <c:pt idx="337">
                  <c:v>696</c:v>
                </c:pt>
                <c:pt idx="338">
                  <c:v>698</c:v>
                </c:pt>
                <c:pt idx="339">
                  <c:v>700</c:v>
                </c:pt>
                <c:pt idx="340">
                  <c:v>702</c:v>
                </c:pt>
                <c:pt idx="341">
                  <c:v>704</c:v>
                </c:pt>
                <c:pt idx="342">
                  <c:v>706</c:v>
                </c:pt>
                <c:pt idx="343">
                  <c:v>708</c:v>
                </c:pt>
                <c:pt idx="344">
                  <c:v>710</c:v>
                </c:pt>
                <c:pt idx="345">
                  <c:v>712</c:v>
                </c:pt>
                <c:pt idx="346">
                  <c:v>714</c:v>
                </c:pt>
                <c:pt idx="347">
                  <c:v>716</c:v>
                </c:pt>
                <c:pt idx="348">
                  <c:v>718</c:v>
                </c:pt>
                <c:pt idx="349">
                  <c:v>720</c:v>
                </c:pt>
                <c:pt idx="350">
                  <c:v>722</c:v>
                </c:pt>
                <c:pt idx="351">
                  <c:v>724</c:v>
                </c:pt>
                <c:pt idx="352">
                  <c:v>726</c:v>
                </c:pt>
                <c:pt idx="353">
                  <c:v>728</c:v>
                </c:pt>
                <c:pt idx="354">
                  <c:v>730</c:v>
                </c:pt>
                <c:pt idx="355">
                  <c:v>732</c:v>
                </c:pt>
                <c:pt idx="356">
                  <c:v>734</c:v>
                </c:pt>
                <c:pt idx="357">
                  <c:v>736</c:v>
                </c:pt>
                <c:pt idx="358">
                  <c:v>738</c:v>
                </c:pt>
                <c:pt idx="359">
                  <c:v>740</c:v>
                </c:pt>
                <c:pt idx="360">
                  <c:v>742</c:v>
                </c:pt>
                <c:pt idx="361">
                  <c:v>744</c:v>
                </c:pt>
                <c:pt idx="362">
                  <c:v>746</c:v>
                </c:pt>
                <c:pt idx="363">
                  <c:v>748</c:v>
                </c:pt>
                <c:pt idx="364">
                  <c:v>750</c:v>
                </c:pt>
                <c:pt idx="365">
                  <c:v>752</c:v>
                </c:pt>
                <c:pt idx="366">
                  <c:v>754</c:v>
                </c:pt>
                <c:pt idx="367">
                  <c:v>756</c:v>
                </c:pt>
                <c:pt idx="368">
                  <c:v>758</c:v>
                </c:pt>
                <c:pt idx="369">
                  <c:v>760</c:v>
                </c:pt>
                <c:pt idx="370">
                  <c:v>762</c:v>
                </c:pt>
                <c:pt idx="371">
                  <c:v>764</c:v>
                </c:pt>
                <c:pt idx="372">
                  <c:v>766</c:v>
                </c:pt>
                <c:pt idx="373">
                  <c:v>768</c:v>
                </c:pt>
                <c:pt idx="374">
                  <c:v>770</c:v>
                </c:pt>
                <c:pt idx="375">
                  <c:v>772</c:v>
                </c:pt>
                <c:pt idx="376">
                  <c:v>774</c:v>
                </c:pt>
                <c:pt idx="377">
                  <c:v>776</c:v>
                </c:pt>
                <c:pt idx="378">
                  <c:v>778</c:v>
                </c:pt>
                <c:pt idx="379">
                  <c:v>780</c:v>
                </c:pt>
                <c:pt idx="380">
                  <c:v>782</c:v>
                </c:pt>
                <c:pt idx="381">
                  <c:v>784</c:v>
                </c:pt>
                <c:pt idx="382">
                  <c:v>786</c:v>
                </c:pt>
                <c:pt idx="383">
                  <c:v>788</c:v>
                </c:pt>
                <c:pt idx="384">
                  <c:v>790</c:v>
                </c:pt>
                <c:pt idx="385">
                  <c:v>792</c:v>
                </c:pt>
                <c:pt idx="386">
                  <c:v>794</c:v>
                </c:pt>
                <c:pt idx="387">
                  <c:v>796</c:v>
                </c:pt>
                <c:pt idx="388">
                  <c:v>798</c:v>
                </c:pt>
                <c:pt idx="389">
                  <c:v>800</c:v>
                </c:pt>
                <c:pt idx="390">
                  <c:v>802</c:v>
                </c:pt>
                <c:pt idx="391">
                  <c:v>804</c:v>
                </c:pt>
                <c:pt idx="392">
                  <c:v>806</c:v>
                </c:pt>
                <c:pt idx="393">
                  <c:v>808</c:v>
                </c:pt>
                <c:pt idx="394">
                  <c:v>810</c:v>
                </c:pt>
                <c:pt idx="395">
                  <c:v>812</c:v>
                </c:pt>
                <c:pt idx="396">
                  <c:v>814</c:v>
                </c:pt>
                <c:pt idx="397">
                  <c:v>816</c:v>
                </c:pt>
                <c:pt idx="398">
                  <c:v>818</c:v>
                </c:pt>
                <c:pt idx="399">
                  <c:v>820</c:v>
                </c:pt>
                <c:pt idx="400">
                  <c:v>822</c:v>
                </c:pt>
                <c:pt idx="401">
                  <c:v>824</c:v>
                </c:pt>
                <c:pt idx="402">
                  <c:v>826</c:v>
                </c:pt>
                <c:pt idx="403">
                  <c:v>828</c:v>
                </c:pt>
                <c:pt idx="404">
                  <c:v>830</c:v>
                </c:pt>
                <c:pt idx="405">
                  <c:v>832</c:v>
                </c:pt>
                <c:pt idx="406">
                  <c:v>834</c:v>
                </c:pt>
                <c:pt idx="407">
                  <c:v>836</c:v>
                </c:pt>
                <c:pt idx="408">
                  <c:v>838</c:v>
                </c:pt>
                <c:pt idx="409">
                  <c:v>840</c:v>
                </c:pt>
                <c:pt idx="410">
                  <c:v>842</c:v>
                </c:pt>
                <c:pt idx="411">
                  <c:v>844</c:v>
                </c:pt>
                <c:pt idx="412">
                  <c:v>846</c:v>
                </c:pt>
                <c:pt idx="413">
                  <c:v>848</c:v>
                </c:pt>
                <c:pt idx="414">
                  <c:v>850</c:v>
                </c:pt>
                <c:pt idx="415">
                  <c:v>852</c:v>
                </c:pt>
                <c:pt idx="416">
                  <c:v>854</c:v>
                </c:pt>
                <c:pt idx="417">
                  <c:v>856</c:v>
                </c:pt>
                <c:pt idx="418">
                  <c:v>858</c:v>
                </c:pt>
                <c:pt idx="419">
                  <c:v>860</c:v>
                </c:pt>
                <c:pt idx="420">
                  <c:v>862</c:v>
                </c:pt>
                <c:pt idx="421">
                  <c:v>864</c:v>
                </c:pt>
                <c:pt idx="422">
                  <c:v>866</c:v>
                </c:pt>
                <c:pt idx="423">
                  <c:v>868</c:v>
                </c:pt>
                <c:pt idx="424">
                  <c:v>870</c:v>
                </c:pt>
                <c:pt idx="425">
                  <c:v>872</c:v>
                </c:pt>
                <c:pt idx="426">
                  <c:v>874</c:v>
                </c:pt>
                <c:pt idx="427">
                  <c:v>876</c:v>
                </c:pt>
                <c:pt idx="428">
                  <c:v>878</c:v>
                </c:pt>
                <c:pt idx="429">
                  <c:v>880</c:v>
                </c:pt>
                <c:pt idx="430">
                  <c:v>882</c:v>
                </c:pt>
                <c:pt idx="431">
                  <c:v>884</c:v>
                </c:pt>
                <c:pt idx="432">
                  <c:v>886</c:v>
                </c:pt>
                <c:pt idx="433">
                  <c:v>888</c:v>
                </c:pt>
                <c:pt idx="434">
                  <c:v>890</c:v>
                </c:pt>
                <c:pt idx="435">
                  <c:v>892</c:v>
                </c:pt>
                <c:pt idx="436">
                  <c:v>894</c:v>
                </c:pt>
                <c:pt idx="437">
                  <c:v>896</c:v>
                </c:pt>
                <c:pt idx="438">
                  <c:v>898</c:v>
                </c:pt>
                <c:pt idx="439">
                  <c:v>900</c:v>
                </c:pt>
                <c:pt idx="440">
                  <c:v>902</c:v>
                </c:pt>
              </c:numCache>
            </c:numRef>
          </c:xVal>
          <c:yVal>
            <c:numRef>
              <c:f>'Exp 1'!$W$4:$W$896</c:f>
              <c:numCache>
                <c:formatCode>General</c:formatCode>
                <c:ptCount val="441"/>
                <c:pt idx="0">
                  <c:v>37.299999999999997</c:v>
                </c:pt>
                <c:pt idx="1">
                  <c:v>36.984133999999997</c:v>
                </c:pt>
                <c:pt idx="2">
                  <c:v>36.883906000000003</c:v>
                </c:pt>
                <c:pt idx="3">
                  <c:v>36.883906000000003</c:v>
                </c:pt>
                <c:pt idx="4">
                  <c:v>36.783678000000002</c:v>
                </c:pt>
                <c:pt idx="5">
                  <c:v>36.683450000000001</c:v>
                </c:pt>
                <c:pt idx="6">
                  <c:v>36.583221999999999</c:v>
                </c:pt>
                <c:pt idx="7">
                  <c:v>36.382766000000004</c:v>
                </c:pt>
                <c:pt idx="8">
                  <c:v>36.382766000000004</c:v>
                </c:pt>
                <c:pt idx="9">
                  <c:v>36.282538000000002</c:v>
                </c:pt>
                <c:pt idx="10">
                  <c:v>35.981853999999998</c:v>
                </c:pt>
                <c:pt idx="11">
                  <c:v>35.781398000000003</c:v>
                </c:pt>
                <c:pt idx="12">
                  <c:v>35.981853999999998</c:v>
                </c:pt>
                <c:pt idx="13">
                  <c:v>35.681170000000002</c:v>
                </c:pt>
                <c:pt idx="14">
                  <c:v>35.681170000000002</c:v>
                </c:pt>
                <c:pt idx="15">
                  <c:v>35.180030000000002</c:v>
                </c:pt>
                <c:pt idx="16">
                  <c:v>35.280258000000003</c:v>
                </c:pt>
                <c:pt idx="17">
                  <c:v>35.180030000000002</c:v>
                </c:pt>
                <c:pt idx="18">
                  <c:v>34.879346000000005</c:v>
                </c:pt>
                <c:pt idx="19">
                  <c:v>34.879346000000005</c:v>
                </c:pt>
                <c:pt idx="20">
                  <c:v>34.578661999999994</c:v>
                </c:pt>
                <c:pt idx="21">
                  <c:v>34.478433999999993</c:v>
                </c:pt>
                <c:pt idx="22">
                  <c:v>34.277977999999997</c:v>
                </c:pt>
                <c:pt idx="23">
                  <c:v>33.977293999999993</c:v>
                </c:pt>
                <c:pt idx="24">
                  <c:v>33.977293999999993</c:v>
                </c:pt>
                <c:pt idx="25">
                  <c:v>33.877065999999999</c:v>
                </c:pt>
                <c:pt idx="26">
                  <c:v>33.776837999999998</c:v>
                </c:pt>
                <c:pt idx="27">
                  <c:v>33.676609999999997</c:v>
                </c:pt>
                <c:pt idx="28">
                  <c:v>33.676609999999997</c:v>
                </c:pt>
                <c:pt idx="29">
                  <c:v>33.476153999999994</c:v>
                </c:pt>
                <c:pt idx="30">
                  <c:v>33.375926</c:v>
                </c:pt>
                <c:pt idx="31">
                  <c:v>33.175469999999997</c:v>
                </c:pt>
                <c:pt idx="32">
                  <c:v>33.075241999999996</c:v>
                </c:pt>
                <c:pt idx="33">
                  <c:v>32.874786</c:v>
                </c:pt>
                <c:pt idx="34">
                  <c:v>32.674329999999998</c:v>
                </c:pt>
                <c:pt idx="35">
                  <c:v>32.774557999999999</c:v>
                </c:pt>
                <c:pt idx="36">
                  <c:v>32.574101999999996</c:v>
                </c:pt>
                <c:pt idx="37">
                  <c:v>32.373646000000001</c:v>
                </c:pt>
                <c:pt idx="38">
                  <c:v>32.173189999999998</c:v>
                </c:pt>
                <c:pt idx="39">
                  <c:v>32.173189999999998</c:v>
                </c:pt>
                <c:pt idx="40">
                  <c:v>32.072961999999997</c:v>
                </c:pt>
                <c:pt idx="41">
                  <c:v>31.872506000000005</c:v>
                </c:pt>
                <c:pt idx="42">
                  <c:v>31.772278000000004</c:v>
                </c:pt>
                <c:pt idx="43">
                  <c:v>31.672050000000002</c:v>
                </c:pt>
                <c:pt idx="44">
                  <c:v>31.672050000000002</c:v>
                </c:pt>
                <c:pt idx="45">
                  <c:v>31.471594000000003</c:v>
                </c:pt>
                <c:pt idx="46">
                  <c:v>31.471594000000003</c:v>
                </c:pt>
                <c:pt idx="47">
                  <c:v>31.371366000000002</c:v>
                </c:pt>
                <c:pt idx="48">
                  <c:v>31.170910000000003</c:v>
                </c:pt>
                <c:pt idx="49">
                  <c:v>31.170910000000003</c:v>
                </c:pt>
                <c:pt idx="50">
                  <c:v>30.970454000000004</c:v>
                </c:pt>
                <c:pt idx="51">
                  <c:v>30.769998000000005</c:v>
                </c:pt>
                <c:pt idx="52">
                  <c:v>30.569542000000002</c:v>
                </c:pt>
                <c:pt idx="53">
                  <c:v>30.669770000000003</c:v>
                </c:pt>
                <c:pt idx="54">
                  <c:v>30.469314000000004</c:v>
                </c:pt>
                <c:pt idx="55">
                  <c:v>30.369086000000003</c:v>
                </c:pt>
                <c:pt idx="56">
                  <c:v>30.369086000000003</c:v>
                </c:pt>
                <c:pt idx="57">
                  <c:v>30.168630000000004</c:v>
                </c:pt>
                <c:pt idx="58">
                  <c:v>30.068401999999999</c:v>
                </c:pt>
                <c:pt idx="59">
                  <c:v>29.968174000000001</c:v>
                </c:pt>
                <c:pt idx="60">
                  <c:v>29.767718000000002</c:v>
                </c:pt>
                <c:pt idx="61">
                  <c:v>29.667490000000001</c:v>
                </c:pt>
                <c:pt idx="62">
                  <c:v>29.667490000000001</c:v>
                </c:pt>
                <c:pt idx="63">
                  <c:v>29.467034000000002</c:v>
                </c:pt>
                <c:pt idx="64">
                  <c:v>29.467034000000002</c:v>
                </c:pt>
                <c:pt idx="65">
                  <c:v>29.166350000000001</c:v>
                </c:pt>
                <c:pt idx="66">
                  <c:v>29.266578000000003</c:v>
                </c:pt>
                <c:pt idx="67">
                  <c:v>29.166350000000001</c:v>
                </c:pt>
                <c:pt idx="68">
                  <c:v>29.066122</c:v>
                </c:pt>
                <c:pt idx="69">
                  <c:v>29.066122</c:v>
                </c:pt>
                <c:pt idx="70">
                  <c:v>28.865666000000001</c:v>
                </c:pt>
                <c:pt idx="71">
                  <c:v>28.765438000000003</c:v>
                </c:pt>
                <c:pt idx="72">
                  <c:v>28.765438000000003</c:v>
                </c:pt>
                <c:pt idx="73">
                  <c:v>28.564982000000001</c:v>
                </c:pt>
                <c:pt idx="74">
                  <c:v>28.464754000000003</c:v>
                </c:pt>
                <c:pt idx="75">
                  <c:v>28.464754000000003</c:v>
                </c:pt>
                <c:pt idx="76">
                  <c:v>28.364526000000001</c:v>
                </c:pt>
                <c:pt idx="77">
                  <c:v>28.164070000000002</c:v>
                </c:pt>
                <c:pt idx="78">
                  <c:v>28.164070000000002</c:v>
                </c:pt>
                <c:pt idx="79">
                  <c:v>27.963614000000003</c:v>
                </c:pt>
                <c:pt idx="80">
                  <c:v>27.763158000000004</c:v>
                </c:pt>
                <c:pt idx="81">
                  <c:v>27.763158000000004</c:v>
                </c:pt>
                <c:pt idx="82">
                  <c:v>27.562702000000002</c:v>
                </c:pt>
                <c:pt idx="83">
                  <c:v>27.662930000000003</c:v>
                </c:pt>
                <c:pt idx="84">
                  <c:v>27.562702000000002</c:v>
                </c:pt>
                <c:pt idx="85">
                  <c:v>27.562702000000002</c:v>
                </c:pt>
                <c:pt idx="86">
                  <c:v>27.362246000000003</c:v>
                </c:pt>
                <c:pt idx="87">
                  <c:v>27.262018000000005</c:v>
                </c:pt>
                <c:pt idx="88">
                  <c:v>27.362246000000003</c:v>
                </c:pt>
                <c:pt idx="89">
                  <c:v>27.262018000000005</c:v>
                </c:pt>
                <c:pt idx="90">
                  <c:v>27.061562000000002</c:v>
                </c:pt>
                <c:pt idx="91">
                  <c:v>26.961334000000004</c:v>
                </c:pt>
                <c:pt idx="92">
                  <c:v>26.861105999999999</c:v>
                </c:pt>
                <c:pt idx="93">
                  <c:v>26.861105999999999</c:v>
                </c:pt>
                <c:pt idx="94">
                  <c:v>26.66065</c:v>
                </c:pt>
                <c:pt idx="95">
                  <c:v>26.66065</c:v>
                </c:pt>
                <c:pt idx="96">
                  <c:v>26.66065</c:v>
                </c:pt>
                <c:pt idx="97">
                  <c:v>26.560421999999999</c:v>
                </c:pt>
                <c:pt idx="98">
                  <c:v>26.359966</c:v>
                </c:pt>
                <c:pt idx="99">
                  <c:v>26.259738000000002</c:v>
                </c:pt>
                <c:pt idx="100">
                  <c:v>26.359966</c:v>
                </c:pt>
                <c:pt idx="101">
                  <c:v>26.259738000000002</c:v>
                </c:pt>
                <c:pt idx="102">
                  <c:v>26.159510000000001</c:v>
                </c:pt>
                <c:pt idx="103">
                  <c:v>26.059282</c:v>
                </c:pt>
                <c:pt idx="104">
                  <c:v>25.959054000000002</c:v>
                </c:pt>
                <c:pt idx="105">
                  <c:v>25.858826000000001</c:v>
                </c:pt>
                <c:pt idx="106">
                  <c:v>25.758598000000003</c:v>
                </c:pt>
                <c:pt idx="107">
                  <c:v>25.758598000000003</c:v>
                </c:pt>
                <c:pt idx="108">
                  <c:v>25.758598000000003</c:v>
                </c:pt>
                <c:pt idx="109">
                  <c:v>25.558142</c:v>
                </c:pt>
                <c:pt idx="110">
                  <c:v>25.457914000000002</c:v>
                </c:pt>
                <c:pt idx="111">
                  <c:v>25.457914000000002</c:v>
                </c:pt>
                <c:pt idx="112">
                  <c:v>25.457914000000002</c:v>
                </c:pt>
                <c:pt idx="113">
                  <c:v>25.357686000000001</c:v>
                </c:pt>
                <c:pt idx="114">
                  <c:v>25.257458000000003</c:v>
                </c:pt>
                <c:pt idx="115">
                  <c:v>25.157230000000002</c:v>
                </c:pt>
                <c:pt idx="116">
                  <c:v>25.157230000000002</c:v>
                </c:pt>
                <c:pt idx="117">
                  <c:v>25.057002000000001</c:v>
                </c:pt>
                <c:pt idx="118">
                  <c:v>24.856546000000002</c:v>
                </c:pt>
                <c:pt idx="119">
                  <c:v>24.856546000000002</c:v>
                </c:pt>
                <c:pt idx="120">
                  <c:v>24.856546000000002</c:v>
                </c:pt>
                <c:pt idx="121">
                  <c:v>24.656090000000003</c:v>
                </c:pt>
                <c:pt idx="122">
                  <c:v>24.656090000000003</c:v>
                </c:pt>
                <c:pt idx="123">
                  <c:v>24.555862000000001</c:v>
                </c:pt>
                <c:pt idx="124">
                  <c:v>24.555862000000001</c:v>
                </c:pt>
                <c:pt idx="125">
                  <c:v>24.355406000000002</c:v>
                </c:pt>
                <c:pt idx="126">
                  <c:v>24.555862000000001</c:v>
                </c:pt>
                <c:pt idx="127">
                  <c:v>24.355406000000002</c:v>
                </c:pt>
                <c:pt idx="128">
                  <c:v>24.255178000000004</c:v>
                </c:pt>
                <c:pt idx="129">
                  <c:v>24.154950000000003</c:v>
                </c:pt>
                <c:pt idx="130">
                  <c:v>24.154950000000003</c:v>
                </c:pt>
                <c:pt idx="131">
                  <c:v>24.054722000000002</c:v>
                </c:pt>
                <c:pt idx="132">
                  <c:v>23.954494000000004</c:v>
                </c:pt>
                <c:pt idx="133">
                  <c:v>23.954494000000004</c:v>
                </c:pt>
                <c:pt idx="134">
                  <c:v>23.954494000000004</c:v>
                </c:pt>
                <c:pt idx="135">
                  <c:v>23.854266000000003</c:v>
                </c:pt>
                <c:pt idx="136">
                  <c:v>23.754038000000005</c:v>
                </c:pt>
                <c:pt idx="137">
                  <c:v>23.754038000000005</c:v>
                </c:pt>
                <c:pt idx="138">
                  <c:v>23.653810000000004</c:v>
                </c:pt>
                <c:pt idx="139">
                  <c:v>23.553581999999999</c:v>
                </c:pt>
                <c:pt idx="140">
                  <c:v>23.453354000000001</c:v>
                </c:pt>
                <c:pt idx="141">
                  <c:v>23.553581999999999</c:v>
                </c:pt>
                <c:pt idx="142">
                  <c:v>23.453354000000001</c:v>
                </c:pt>
                <c:pt idx="143">
                  <c:v>23.353126</c:v>
                </c:pt>
                <c:pt idx="144">
                  <c:v>23.252898000000002</c:v>
                </c:pt>
                <c:pt idx="145">
                  <c:v>23.152670000000001</c:v>
                </c:pt>
                <c:pt idx="146">
                  <c:v>23.152670000000001</c:v>
                </c:pt>
                <c:pt idx="147">
                  <c:v>23.152670000000001</c:v>
                </c:pt>
                <c:pt idx="148">
                  <c:v>22.952214000000001</c:v>
                </c:pt>
                <c:pt idx="149">
                  <c:v>23.052441999999999</c:v>
                </c:pt>
                <c:pt idx="150">
                  <c:v>22.851986</c:v>
                </c:pt>
                <c:pt idx="151">
                  <c:v>22.851986</c:v>
                </c:pt>
                <c:pt idx="152">
                  <c:v>22.851986</c:v>
                </c:pt>
                <c:pt idx="153">
                  <c:v>22.851986</c:v>
                </c:pt>
                <c:pt idx="154">
                  <c:v>22.851986</c:v>
                </c:pt>
                <c:pt idx="155">
                  <c:v>22.751758000000002</c:v>
                </c:pt>
                <c:pt idx="156">
                  <c:v>22.651530000000001</c:v>
                </c:pt>
                <c:pt idx="157">
                  <c:v>22.551302</c:v>
                </c:pt>
                <c:pt idx="158">
                  <c:v>22.451074000000002</c:v>
                </c:pt>
                <c:pt idx="159">
                  <c:v>22.451074000000002</c:v>
                </c:pt>
                <c:pt idx="160">
                  <c:v>22.451074000000002</c:v>
                </c:pt>
                <c:pt idx="161">
                  <c:v>22.350846000000001</c:v>
                </c:pt>
                <c:pt idx="162">
                  <c:v>22.350846000000001</c:v>
                </c:pt>
                <c:pt idx="163">
                  <c:v>22.250618000000003</c:v>
                </c:pt>
                <c:pt idx="164">
                  <c:v>22.250618000000003</c:v>
                </c:pt>
                <c:pt idx="165">
                  <c:v>22.150390000000002</c:v>
                </c:pt>
                <c:pt idx="166">
                  <c:v>22.050162</c:v>
                </c:pt>
                <c:pt idx="167">
                  <c:v>21.949934000000002</c:v>
                </c:pt>
                <c:pt idx="168">
                  <c:v>21.949934000000002</c:v>
                </c:pt>
                <c:pt idx="169">
                  <c:v>21.849706000000001</c:v>
                </c:pt>
                <c:pt idx="170">
                  <c:v>21.849706000000001</c:v>
                </c:pt>
                <c:pt idx="171">
                  <c:v>21.749478000000003</c:v>
                </c:pt>
                <c:pt idx="172">
                  <c:v>21.749478000000003</c:v>
                </c:pt>
                <c:pt idx="173">
                  <c:v>21.749478000000003</c:v>
                </c:pt>
                <c:pt idx="174">
                  <c:v>21.749478000000003</c:v>
                </c:pt>
                <c:pt idx="175">
                  <c:v>21.749478000000003</c:v>
                </c:pt>
                <c:pt idx="176">
                  <c:v>21.649250000000002</c:v>
                </c:pt>
                <c:pt idx="177">
                  <c:v>21.549022000000001</c:v>
                </c:pt>
                <c:pt idx="178">
                  <c:v>21.448794000000003</c:v>
                </c:pt>
                <c:pt idx="179">
                  <c:v>21.448794000000003</c:v>
                </c:pt>
                <c:pt idx="180">
                  <c:v>21.448794000000003</c:v>
                </c:pt>
                <c:pt idx="181">
                  <c:v>21.348566000000002</c:v>
                </c:pt>
                <c:pt idx="182">
                  <c:v>21.248338000000004</c:v>
                </c:pt>
                <c:pt idx="183">
                  <c:v>21.248338000000004</c:v>
                </c:pt>
                <c:pt idx="184">
                  <c:v>21.248338000000004</c:v>
                </c:pt>
                <c:pt idx="185">
                  <c:v>21.248338000000004</c:v>
                </c:pt>
                <c:pt idx="186">
                  <c:v>21.047882000000001</c:v>
                </c:pt>
                <c:pt idx="187">
                  <c:v>21.047882000000001</c:v>
                </c:pt>
                <c:pt idx="188">
                  <c:v>20.947654000000004</c:v>
                </c:pt>
                <c:pt idx="189">
                  <c:v>20.947654000000004</c:v>
                </c:pt>
                <c:pt idx="190">
                  <c:v>20.947654000000004</c:v>
                </c:pt>
                <c:pt idx="191">
                  <c:v>20.947654000000004</c:v>
                </c:pt>
                <c:pt idx="192">
                  <c:v>20.847426000000002</c:v>
                </c:pt>
                <c:pt idx="193">
                  <c:v>20.747198000000004</c:v>
                </c:pt>
                <c:pt idx="194">
                  <c:v>20.747198000000004</c:v>
                </c:pt>
                <c:pt idx="195">
                  <c:v>20.747198000000004</c:v>
                </c:pt>
                <c:pt idx="196">
                  <c:v>20.646970000000003</c:v>
                </c:pt>
                <c:pt idx="197">
                  <c:v>20.646970000000003</c:v>
                </c:pt>
                <c:pt idx="198">
                  <c:v>20.646970000000003</c:v>
                </c:pt>
                <c:pt idx="199">
                  <c:v>20.546742000000002</c:v>
                </c:pt>
                <c:pt idx="200">
                  <c:v>20.546742000000002</c:v>
                </c:pt>
                <c:pt idx="201">
                  <c:v>20.546742000000002</c:v>
                </c:pt>
                <c:pt idx="202">
                  <c:v>20.546742000000002</c:v>
                </c:pt>
                <c:pt idx="203">
                  <c:v>20.446514000000004</c:v>
                </c:pt>
                <c:pt idx="204">
                  <c:v>20.346285999999999</c:v>
                </c:pt>
                <c:pt idx="205">
                  <c:v>20.346285999999999</c:v>
                </c:pt>
                <c:pt idx="206">
                  <c:v>20.346285999999999</c:v>
                </c:pt>
                <c:pt idx="207">
                  <c:v>20.246058000000001</c:v>
                </c:pt>
                <c:pt idx="208">
                  <c:v>20.246058000000001</c:v>
                </c:pt>
                <c:pt idx="209">
                  <c:v>20.246058000000001</c:v>
                </c:pt>
                <c:pt idx="210">
                  <c:v>20.14583</c:v>
                </c:pt>
                <c:pt idx="211">
                  <c:v>20.14583</c:v>
                </c:pt>
                <c:pt idx="212">
                  <c:v>20.045601999999999</c:v>
                </c:pt>
                <c:pt idx="213">
                  <c:v>20.045601999999999</c:v>
                </c:pt>
                <c:pt idx="214">
                  <c:v>20.045601999999999</c:v>
                </c:pt>
                <c:pt idx="215">
                  <c:v>19.945374000000001</c:v>
                </c:pt>
                <c:pt idx="216">
                  <c:v>19.945374000000001</c:v>
                </c:pt>
                <c:pt idx="217">
                  <c:v>19.945374000000001</c:v>
                </c:pt>
                <c:pt idx="218">
                  <c:v>19.845146</c:v>
                </c:pt>
                <c:pt idx="219">
                  <c:v>19.845146</c:v>
                </c:pt>
                <c:pt idx="220">
                  <c:v>19.744918000000002</c:v>
                </c:pt>
                <c:pt idx="221">
                  <c:v>19.744918000000002</c:v>
                </c:pt>
                <c:pt idx="222">
                  <c:v>19.744918000000002</c:v>
                </c:pt>
                <c:pt idx="223">
                  <c:v>19.744918000000002</c:v>
                </c:pt>
                <c:pt idx="224">
                  <c:v>19.644690000000001</c:v>
                </c:pt>
                <c:pt idx="225">
                  <c:v>19.644690000000001</c:v>
                </c:pt>
                <c:pt idx="226">
                  <c:v>19.644690000000001</c:v>
                </c:pt>
                <c:pt idx="227">
                  <c:v>19.544461999999999</c:v>
                </c:pt>
                <c:pt idx="228">
                  <c:v>19.544461999999999</c:v>
                </c:pt>
                <c:pt idx="229">
                  <c:v>19.444234000000002</c:v>
                </c:pt>
                <c:pt idx="230">
                  <c:v>19.444234000000002</c:v>
                </c:pt>
                <c:pt idx="231">
                  <c:v>19.344006</c:v>
                </c:pt>
                <c:pt idx="232">
                  <c:v>19.344006</c:v>
                </c:pt>
                <c:pt idx="233">
                  <c:v>19.344006</c:v>
                </c:pt>
                <c:pt idx="234">
                  <c:v>19.243778000000002</c:v>
                </c:pt>
                <c:pt idx="235">
                  <c:v>19.243778000000002</c:v>
                </c:pt>
                <c:pt idx="236">
                  <c:v>19.143550000000001</c:v>
                </c:pt>
                <c:pt idx="237">
                  <c:v>19.143550000000001</c:v>
                </c:pt>
                <c:pt idx="238">
                  <c:v>19.143550000000001</c:v>
                </c:pt>
                <c:pt idx="239">
                  <c:v>19.143550000000001</c:v>
                </c:pt>
                <c:pt idx="240">
                  <c:v>19.043322</c:v>
                </c:pt>
                <c:pt idx="241">
                  <c:v>19.143550000000001</c:v>
                </c:pt>
                <c:pt idx="242">
                  <c:v>19.043322</c:v>
                </c:pt>
                <c:pt idx="243">
                  <c:v>19.043322</c:v>
                </c:pt>
                <c:pt idx="244">
                  <c:v>18.943094000000002</c:v>
                </c:pt>
                <c:pt idx="245">
                  <c:v>18.842866000000001</c:v>
                </c:pt>
                <c:pt idx="246">
                  <c:v>18.943094000000002</c:v>
                </c:pt>
                <c:pt idx="247">
                  <c:v>18.842866000000001</c:v>
                </c:pt>
                <c:pt idx="248">
                  <c:v>18.742638000000003</c:v>
                </c:pt>
                <c:pt idx="249">
                  <c:v>18.842866000000001</c:v>
                </c:pt>
                <c:pt idx="250">
                  <c:v>18.742638000000003</c:v>
                </c:pt>
                <c:pt idx="251">
                  <c:v>18.642410000000002</c:v>
                </c:pt>
                <c:pt idx="252">
                  <c:v>18.642410000000002</c:v>
                </c:pt>
                <c:pt idx="253">
                  <c:v>18.642410000000002</c:v>
                </c:pt>
                <c:pt idx="254">
                  <c:v>18.642410000000002</c:v>
                </c:pt>
                <c:pt idx="255">
                  <c:v>18.542182</c:v>
                </c:pt>
                <c:pt idx="256">
                  <c:v>18.542182</c:v>
                </c:pt>
                <c:pt idx="257">
                  <c:v>18.542182</c:v>
                </c:pt>
                <c:pt idx="258">
                  <c:v>18.441954000000003</c:v>
                </c:pt>
                <c:pt idx="259">
                  <c:v>18.542182</c:v>
                </c:pt>
                <c:pt idx="260">
                  <c:v>18.441954000000003</c:v>
                </c:pt>
                <c:pt idx="261">
                  <c:v>18.441954000000003</c:v>
                </c:pt>
                <c:pt idx="262">
                  <c:v>18.341726000000001</c:v>
                </c:pt>
                <c:pt idx="263">
                  <c:v>18.341726000000001</c:v>
                </c:pt>
                <c:pt idx="264">
                  <c:v>18.341726000000001</c:v>
                </c:pt>
                <c:pt idx="265">
                  <c:v>18.241498000000004</c:v>
                </c:pt>
                <c:pt idx="266">
                  <c:v>18.241498000000004</c:v>
                </c:pt>
                <c:pt idx="267">
                  <c:v>18.141270000000002</c:v>
                </c:pt>
                <c:pt idx="268">
                  <c:v>18.141270000000002</c:v>
                </c:pt>
                <c:pt idx="269">
                  <c:v>18.141270000000002</c:v>
                </c:pt>
                <c:pt idx="270">
                  <c:v>18.141270000000002</c:v>
                </c:pt>
                <c:pt idx="271">
                  <c:v>18.141270000000002</c:v>
                </c:pt>
                <c:pt idx="272">
                  <c:v>18.141270000000002</c:v>
                </c:pt>
                <c:pt idx="273">
                  <c:v>18.041042000000001</c:v>
                </c:pt>
                <c:pt idx="274">
                  <c:v>18.041042000000001</c:v>
                </c:pt>
                <c:pt idx="275">
                  <c:v>18.041042000000001</c:v>
                </c:pt>
                <c:pt idx="276">
                  <c:v>18.041042000000001</c:v>
                </c:pt>
                <c:pt idx="277">
                  <c:v>17.940814000000003</c:v>
                </c:pt>
                <c:pt idx="278">
                  <c:v>17.940814000000003</c:v>
                </c:pt>
                <c:pt idx="279">
                  <c:v>17.840586000000002</c:v>
                </c:pt>
                <c:pt idx="280">
                  <c:v>17.840586000000002</c:v>
                </c:pt>
                <c:pt idx="281">
                  <c:v>17.840586000000002</c:v>
                </c:pt>
                <c:pt idx="282">
                  <c:v>17.840586000000002</c:v>
                </c:pt>
                <c:pt idx="283">
                  <c:v>17.740358000000004</c:v>
                </c:pt>
                <c:pt idx="284">
                  <c:v>17.740358000000004</c:v>
                </c:pt>
                <c:pt idx="285">
                  <c:v>17.740358000000004</c:v>
                </c:pt>
                <c:pt idx="286">
                  <c:v>17.740358000000004</c:v>
                </c:pt>
                <c:pt idx="287">
                  <c:v>17.640130000000003</c:v>
                </c:pt>
                <c:pt idx="288">
                  <c:v>17.640130000000003</c:v>
                </c:pt>
                <c:pt idx="289">
                  <c:v>17.640130000000003</c:v>
                </c:pt>
                <c:pt idx="290">
                  <c:v>17.539902000000001</c:v>
                </c:pt>
                <c:pt idx="291">
                  <c:v>17.539902000000001</c:v>
                </c:pt>
                <c:pt idx="292">
                  <c:v>17.539902000000001</c:v>
                </c:pt>
                <c:pt idx="293">
                  <c:v>17.439674000000004</c:v>
                </c:pt>
                <c:pt idx="294">
                  <c:v>17.439674000000004</c:v>
                </c:pt>
                <c:pt idx="295">
                  <c:v>17.439674000000004</c:v>
                </c:pt>
                <c:pt idx="296">
                  <c:v>17.439674000000004</c:v>
                </c:pt>
                <c:pt idx="297">
                  <c:v>17.339446000000002</c:v>
                </c:pt>
                <c:pt idx="298">
                  <c:v>17.339446000000002</c:v>
                </c:pt>
                <c:pt idx="299">
                  <c:v>17.339446000000002</c:v>
                </c:pt>
                <c:pt idx="300">
                  <c:v>17.339446000000002</c:v>
                </c:pt>
                <c:pt idx="301">
                  <c:v>17.239218000000005</c:v>
                </c:pt>
                <c:pt idx="302">
                  <c:v>17.239218000000005</c:v>
                </c:pt>
                <c:pt idx="303">
                  <c:v>17.239218000000005</c:v>
                </c:pt>
                <c:pt idx="304">
                  <c:v>17.239218000000005</c:v>
                </c:pt>
                <c:pt idx="305">
                  <c:v>17.239218000000005</c:v>
                </c:pt>
                <c:pt idx="306">
                  <c:v>17.239218000000005</c:v>
                </c:pt>
                <c:pt idx="307">
                  <c:v>17.13899</c:v>
                </c:pt>
                <c:pt idx="308">
                  <c:v>17.13899</c:v>
                </c:pt>
                <c:pt idx="309">
                  <c:v>17.13899</c:v>
                </c:pt>
                <c:pt idx="310">
                  <c:v>17.038761999999998</c:v>
                </c:pt>
                <c:pt idx="311">
                  <c:v>17.038761999999998</c:v>
                </c:pt>
                <c:pt idx="312">
                  <c:v>17.038761999999998</c:v>
                </c:pt>
                <c:pt idx="313">
                  <c:v>17.038761999999998</c:v>
                </c:pt>
                <c:pt idx="314">
                  <c:v>16.938534000000001</c:v>
                </c:pt>
                <c:pt idx="315">
                  <c:v>16.938534000000001</c:v>
                </c:pt>
                <c:pt idx="316">
                  <c:v>16.938534000000001</c:v>
                </c:pt>
                <c:pt idx="317">
                  <c:v>16.938534000000001</c:v>
                </c:pt>
                <c:pt idx="318">
                  <c:v>16.938534000000001</c:v>
                </c:pt>
                <c:pt idx="319">
                  <c:v>16.838305999999999</c:v>
                </c:pt>
                <c:pt idx="320">
                  <c:v>16.838305999999999</c:v>
                </c:pt>
                <c:pt idx="321">
                  <c:v>16.838305999999999</c:v>
                </c:pt>
                <c:pt idx="322">
                  <c:v>16.838305999999999</c:v>
                </c:pt>
                <c:pt idx="323">
                  <c:v>16.738078000000002</c:v>
                </c:pt>
                <c:pt idx="324">
                  <c:v>16.738078000000002</c:v>
                </c:pt>
                <c:pt idx="325">
                  <c:v>16.738078000000002</c:v>
                </c:pt>
                <c:pt idx="326">
                  <c:v>16.738078000000002</c:v>
                </c:pt>
                <c:pt idx="327">
                  <c:v>16.63785</c:v>
                </c:pt>
                <c:pt idx="328">
                  <c:v>16.63785</c:v>
                </c:pt>
                <c:pt idx="329">
                  <c:v>16.63785</c:v>
                </c:pt>
                <c:pt idx="330">
                  <c:v>16.63785</c:v>
                </c:pt>
                <c:pt idx="331">
                  <c:v>16.537621999999999</c:v>
                </c:pt>
                <c:pt idx="332">
                  <c:v>16.537621999999999</c:v>
                </c:pt>
                <c:pt idx="333">
                  <c:v>16.537621999999999</c:v>
                </c:pt>
                <c:pt idx="334">
                  <c:v>16.537621999999999</c:v>
                </c:pt>
                <c:pt idx="335">
                  <c:v>16.537621999999999</c:v>
                </c:pt>
                <c:pt idx="336">
                  <c:v>16.337166</c:v>
                </c:pt>
                <c:pt idx="337">
                  <c:v>16.337166</c:v>
                </c:pt>
                <c:pt idx="338">
                  <c:v>16.337166</c:v>
                </c:pt>
                <c:pt idx="339">
                  <c:v>16.337166</c:v>
                </c:pt>
                <c:pt idx="340">
                  <c:v>16.337166</c:v>
                </c:pt>
                <c:pt idx="341">
                  <c:v>16.236938000000002</c:v>
                </c:pt>
                <c:pt idx="342">
                  <c:v>16.236938000000002</c:v>
                </c:pt>
                <c:pt idx="343">
                  <c:v>16.236938000000002</c:v>
                </c:pt>
                <c:pt idx="344">
                  <c:v>16.236938000000002</c:v>
                </c:pt>
                <c:pt idx="345">
                  <c:v>16.337166</c:v>
                </c:pt>
                <c:pt idx="346">
                  <c:v>16.337166</c:v>
                </c:pt>
                <c:pt idx="347">
                  <c:v>16.236938000000002</c:v>
                </c:pt>
                <c:pt idx="348">
                  <c:v>16.236938000000002</c:v>
                </c:pt>
                <c:pt idx="349">
                  <c:v>16.236938000000002</c:v>
                </c:pt>
                <c:pt idx="350">
                  <c:v>16.236938000000002</c:v>
                </c:pt>
                <c:pt idx="351">
                  <c:v>16.136710000000001</c:v>
                </c:pt>
                <c:pt idx="352">
                  <c:v>16.136710000000001</c:v>
                </c:pt>
                <c:pt idx="353">
                  <c:v>16.236938000000002</c:v>
                </c:pt>
                <c:pt idx="354">
                  <c:v>16.236938000000002</c:v>
                </c:pt>
                <c:pt idx="355">
                  <c:v>16.236938000000002</c:v>
                </c:pt>
                <c:pt idx="356">
                  <c:v>16.136710000000001</c:v>
                </c:pt>
                <c:pt idx="357">
                  <c:v>16.136710000000001</c:v>
                </c:pt>
                <c:pt idx="358">
                  <c:v>16.036481999999999</c:v>
                </c:pt>
                <c:pt idx="359">
                  <c:v>16.036481999999999</c:v>
                </c:pt>
                <c:pt idx="360">
                  <c:v>16.036481999999999</c:v>
                </c:pt>
                <c:pt idx="361">
                  <c:v>16.036481999999999</c:v>
                </c:pt>
                <c:pt idx="362">
                  <c:v>16.036481999999999</c:v>
                </c:pt>
                <c:pt idx="363">
                  <c:v>15.836026</c:v>
                </c:pt>
                <c:pt idx="364">
                  <c:v>15.836026</c:v>
                </c:pt>
                <c:pt idx="365">
                  <c:v>15.836026</c:v>
                </c:pt>
                <c:pt idx="366">
                  <c:v>15.836026</c:v>
                </c:pt>
                <c:pt idx="367">
                  <c:v>15.735798000000003</c:v>
                </c:pt>
                <c:pt idx="368">
                  <c:v>15.735798000000003</c:v>
                </c:pt>
                <c:pt idx="369">
                  <c:v>15.735798000000003</c:v>
                </c:pt>
                <c:pt idx="370">
                  <c:v>15.735798000000003</c:v>
                </c:pt>
                <c:pt idx="371">
                  <c:v>15.735798000000003</c:v>
                </c:pt>
                <c:pt idx="372">
                  <c:v>15.735798000000003</c:v>
                </c:pt>
                <c:pt idx="373">
                  <c:v>15.635570000000001</c:v>
                </c:pt>
                <c:pt idx="374">
                  <c:v>15.635570000000001</c:v>
                </c:pt>
                <c:pt idx="375">
                  <c:v>15.635570000000001</c:v>
                </c:pt>
                <c:pt idx="376">
                  <c:v>15.635570000000001</c:v>
                </c:pt>
                <c:pt idx="377">
                  <c:v>15.535342000000002</c:v>
                </c:pt>
                <c:pt idx="378">
                  <c:v>15.535342000000002</c:v>
                </c:pt>
                <c:pt idx="379">
                  <c:v>15.535342000000002</c:v>
                </c:pt>
                <c:pt idx="380">
                  <c:v>15.535342000000002</c:v>
                </c:pt>
                <c:pt idx="381">
                  <c:v>15.535342000000002</c:v>
                </c:pt>
                <c:pt idx="382">
                  <c:v>15.535342000000002</c:v>
                </c:pt>
                <c:pt idx="383">
                  <c:v>15.535342000000002</c:v>
                </c:pt>
                <c:pt idx="384">
                  <c:v>15.535342000000002</c:v>
                </c:pt>
                <c:pt idx="385">
                  <c:v>15.435114000000002</c:v>
                </c:pt>
                <c:pt idx="386">
                  <c:v>15.435114000000002</c:v>
                </c:pt>
                <c:pt idx="387">
                  <c:v>15.435114000000002</c:v>
                </c:pt>
                <c:pt idx="388">
                  <c:v>15.435114000000002</c:v>
                </c:pt>
                <c:pt idx="389">
                  <c:v>15.334886000000001</c:v>
                </c:pt>
                <c:pt idx="390">
                  <c:v>15.334886000000001</c:v>
                </c:pt>
                <c:pt idx="391">
                  <c:v>15.334886000000001</c:v>
                </c:pt>
                <c:pt idx="392">
                  <c:v>15.334886000000001</c:v>
                </c:pt>
                <c:pt idx="393">
                  <c:v>15.334886000000001</c:v>
                </c:pt>
                <c:pt idx="394">
                  <c:v>15.334886000000001</c:v>
                </c:pt>
                <c:pt idx="395">
                  <c:v>15.334886000000001</c:v>
                </c:pt>
                <c:pt idx="396">
                  <c:v>15.334886000000001</c:v>
                </c:pt>
                <c:pt idx="397">
                  <c:v>15.334886000000001</c:v>
                </c:pt>
                <c:pt idx="398">
                  <c:v>15.234658000000001</c:v>
                </c:pt>
                <c:pt idx="399">
                  <c:v>15.334886000000001</c:v>
                </c:pt>
                <c:pt idx="400">
                  <c:v>15.334886000000001</c:v>
                </c:pt>
                <c:pt idx="401">
                  <c:v>15.334886000000001</c:v>
                </c:pt>
                <c:pt idx="402">
                  <c:v>15.334886000000001</c:v>
                </c:pt>
                <c:pt idx="403">
                  <c:v>15.334886000000001</c:v>
                </c:pt>
                <c:pt idx="404">
                  <c:v>15.334886000000001</c:v>
                </c:pt>
                <c:pt idx="405">
                  <c:v>15.334886000000001</c:v>
                </c:pt>
                <c:pt idx="406">
                  <c:v>15.234658000000001</c:v>
                </c:pt>
                <c:pt idx="407">
                  <c:v>15.234658000000001</c:v>
                </c:pt>
                <c:pt idx="408">
                  <c:v>15.034202000000002</c:v>
                </c:pt>
                <c:pt idx="409">
                  <c:v>15.034202000000002</c:v>
                </c:pt>
                <c:pt idx="410">
                  <c:v>15.034202000000002</c:v>
                </c:pt>
                <c:pt idx="411">
                  <c:v>15.034202000000002</c:v>
                </c:pt>
                <c:pt idx="412">
                  <c:v>15.034202000000002</c:v>
                </c:pt>
                <c:pt idx="413">
                  <c:v>15.034202000000002</c:v>
                </c:pt>
                <c:pt idx="414">
                  <c:v>15.034202000000002</c:v>
                </c:pt>
                <c:pt idx="415">
                  <c:v>15.034202000000002</c:v>
                </c:pt>
                <c:pt idx="416">
                  <c:v>14.933974000000003</c:v>
                </c:pt>
                <c:pt idx="417">
                  <c:v>14.933974000000003</c:v>
                </c:pt>
                <c:pt idx="418">
                  <c:v>15.034202000000002</c:v>
                </c:pt>
                <c:pt idx="419">
                  <c:v>14.933974000000003</c:v>
                </c:pt>
                <c:pt idx="420">
                  <c:v>14.933974000000003</c:v>
                </c:pt>
                <c:pt idx="421">
                  <c:v>14.933974000000003</c:v>
                </c:pt>
                <c:pt idx="422">
                  <c:v>14.933974000000003</c:v>
                </c:pt>
                <c:pt idx="423">
                  <c:v>14.833746</c:v>
                </c:pt>
                <c:pt idx="424">
                  <c:v>14.833746</c:v>
                </c:pt>
                <c:pt idx="425">
                  <c:v>14.833746</c:v>
                </c:pt>
                <c:pt idx="426">
                  <c:v>14.833746</c:v>
                </c:pt>
                <c:pt idx="427">
                  <c:v>14.833746</c:v>
                </c:pt>
                <c:pt idx="428">
                  <c:v>14.833746</c:v>
                </c:pt>
                <c:pt idx="429">
                  <c:v>14.833746</c:v>
                </c:pt>
                <c:pt idx="430">
                  <c:v>14.833746</c:v>
                </c:pt>
                <c:pt idx="431">
                  <c:v>14.833746</c:v>
                </c:pt>
                <c:pt idx="432">
                  <c:v>14.833746</c:v>
                </c:pt>
                <c:pt idx="433">
                  <c:v>14.733518</c:v>
                </c:pt>
                <c:pt idx="434">
                  <c:v>14.733518</c:v>
                </c:pt>
                <c:pt idx="435">
                  <c:v>14.733518</c:v>
                </c:pt>
                <c:pt idx="436">
                  <c:v>14.633290000000001</c:v>
                </c:pt>
                <c:pt idx="437">
                  <c:v>14.633290000000001</c:v>
                </c:pt>
                <c:pt idx="438">
                  <c:v>14.633290000000001</c:v>
                </c:pt>
                <c:pt idx="439">
                  <c:v>14.633290000000001</c:v>
                </c:pt>
                <c:pt idx="440">
                  <c:v>14.533062000000001</c:v>
                </c:pt>
              </c:numCache>
            </c:numRef>
          </c:yVal>
          <c:smooth val="1"/>
          <c:extLst>
            <c:ext xmlns:c16="http://schemas.microsoft.com/office/drawing/2014/chart" uri="{C3380CC4-5D6E-409C-BE32-E72D297353CC}">
              <c16:uniqueId val="{00000000-D2AD-4611-BC86-E0537706416A}"/>
            </c:ext>
          </c:extLst>
        </c:ser>
        <c:ser>
          <c:idx val="1"/>
          <c:order val="1"/>
          <c:tx>
            <c:v>Water Outlet</c:v>
          </c:tx>
          <c:spPr>
            <a:ln w="15875">
              <a:solidFill>
                <a:schemeClr val="tx1"/>
              </a:solidFill>
            </a:ln>
          </c:spPr>
          <c:marker>
            <c:symbol val="none"/>
          </c:marker>
          <c:xVal>
            <c:numRef>
              <c:f>'Exp 1'!$AE$4:$AE$896</c:f>
              <c:numCache>
                <c:formatCode>General</c:formatCode>
                <c:ptCount val="441"/>
                <c:pt idx="0">
                  <c:v>0</c:v>
                </c:pt>
                <c:pt idx="1">
                  <c:v>2</c:v>
                </c:pt>
                <c:pt idx="2">
                  <c:v>4</c:v>
                </c:pt>
                <c:pt idx="3">
                  <c:v>6</c:v>
                </c:pt>
                <c:pt idx="4">
                  <c:v>8</c:v>
                </c:pt>
                <c:pt idx="5">
                  <c:v>10</c:v>
                </c:pt>
                <c:pt idx="6">
                  <c:v>13</c:v>
                </c:pt>
                <c:pt idx="7">
                  <c:v>15</c:v>
                </c:pt>
                <c:pt idx="8">
                  <c:v>17</c:v>
                </c:pt>
                <c:pt idx="9">
                  <c:v>19</c:v>
                </c:pt>
                <c:pt idx="10">
                  <c:v>21</c:v>
                </c:pt>
                <c:pt idx="11">
                  <c:v>23</c:v>
                </c:pt>
                <c:pt idx="12">
                  <c:v>25</c:v>
                </c:pt>
                <c:pt idx="13">
                  <c:v>27</c:v>
                </c:pt>
                <c:pt idx="14">
                  <c:v>30</c:v>
                </c:pt>
                <c:pt idx="15">
                  <c:v>32</c:v>
                </c:pt>
                <c:pt idx="16">
                  <c:v>34</c:v>
                </c:pt>
                <c:pt idx="17">
                  <c:v>36</c:v>
                </c:pt>
                <c:pt idx="18">
                  <c:v>38</c:v>
                </c:pt>
                <c:pt idx="19">
                  <c:v>40</c:v>
                </c:pt>
                <c:pt idx="20">
                  <c:v>42</c:v>
                </c:pt>
                <c:pt idx="21">
                  <c:v>44</c:v>
                </c:pt>
                <c:pt idx="22">
                  <c:v>47</c:v>
                </c:pt>
                <c:pt idx="23">
                  <c:v>49</c:v>
                </c:pt>
                <c:pt idx="24">
                  <c:v>51</c:v>
                </c:pt>
                <c:pt idx="25">
                  <c:v>53</c:v>
                </c:pt>
                <c:pt idx="26">
                  <c:v>55</c:v>
                </c:pt>
                <c:pt idx="27">
                  <c:v>57</c:v>
                </c:pt>
                <c:pt idx="28">
                  <c:v>59</c:v>
                </c:pt>
                <c:pt idx="29">
                  <c:v>61</c:v>
                </c:pt>
                <c:pt idx="30">
                  <c:v>64</c:v>
                </c:pt>
                <c:pt idx="31">
                  <c:v>66</c:v>
                </c:pt>
                <c:pt idx="32">
                  <c:v>68</c:v>
                </c:pt>
                <c:pt idx="33">
                  <c:v>70</c:v>
                </c:pt>
                <c:pt idx="34">
                  <c:v>72</c:v>
                </c:pt>
                <c:pt idx="35">
                  <c:v>74</c:v>
                </c:pt>
                <c:pt idx="36">
                  <c:v>76</c:v>
                </c:pt>
                <c:pt idx="37">
                  <c:v>78</c:v>
                </c:pt>
                <c:pt idx="38">
                  <c:v>81</c:v>
                </c:pt>
                <c:pt idx="39">
                  <c:v>83</c:v>
                </c:pt>
                <c:pt idx="40">
                  <c:v>85</c:v>
                </c:pt>
                <c:pt idx="41">
                  <c:v>87</c:v>
                </c:pt>
                <c:pt idx="42">
                  <c:v>89</c:v>
                </c:pt>
                <c:pt idx="43">
                  <c:v>91</c:v>
                </c:pt>
                <c:pt idx="44">
                  <c:v>93</c:v>
                </c:pt>
                <c:pt idx="45">
                  <c:v>95</c:v>
                </c:pt>
                <c:pt idx="46">
                  <c:v>98</c:v>
                </c:pt>
                <c:pt idx="47">
                  <c:v>100</c:v>
                </c:pt>
                <c:pt idx="48">
                  <c:v>102</c:v>
                </c:pt>
                <c:pt idx="49">
                  <c:v>104</c:v>
                </c:pt>
                <c:pt idx="50">
                  <c:v>106</c:v>
                </c:pt>
                <c:pt idx="51">
                  <c:v>108</c:v>
                </c:pt>
                <c:pt idx="52">
                  <c:v>110</c:v>
                </c:pt>
                <c:pt idx="53">
                  <c:v>112</c:v>
                </c:pt>
                <c:pt idx="54">
                  <c:v>115</c:v>
                </c:pt>
                <c:pt idx="55">
                  <c:v>117</c:v>
                </c:pt>
                <c:pt idx="56">
                  <c:v>119</c:v>
                </c:pt>
                <c:pt idx="57">
                  <c:v>121</c:v>
                </c:pt>
                <c:pt idx="58">
                  <c:v>123</c:v>
                </c:pt>
                <c:pt idx="59">
                  <c:v>125</c:v>
                </c:pt>
                <c:pt idx="60">
                  <c:v>127</c:v>
                </c:pt>
                <c:pt idx="61">
                  <c:v>129</c:v>
                </c:pt>
                <c:pt idx="62">
                  <c:v>132</c:v>
                </c:pt>
                <c:pt idx="63">
                  <c:v>134</c:v>
                </c:pt>
                <c:pt idx="64">
                  <c:v>136</c:v>
                </c:pt>
                <c:pt idx="65">
                  <c:v>138</c:v>
                </c:pt>
                <c:pt idx="66">
                  <c:v>140</c:v>
                </c:pt>
                <c:pt idx="67">
                  <c:v>142</c:v>
                </c:pt>
                <c:pt idx="68">
                  <c:v>144</c:v>
                </c:pt>
                <c:pt idx="69">
                  <c:v>146</c:v>
                </c:pt>
                <c:pt idx="70">
                  <c:v>149</c:v>
                </c:pt>
                <c:pt idx="71">
                  <c:v>151</c:v>
                </c:pt>
                <c:pt idx="72">
                  <c:v>153</c:v>
                </c:pt>
                <c:pt idx="73">
                  <c:v>155</c:v>
                </c:pt>
                <c:pt idx="74">
                  <c:v>157</c:v>
                </c:pt>
                <c:pt idx="75">
                  <c:v>159</c:v>
                </c:pt>
                <c:pt idx="76">
                  <c:v>161</c:v>
                </c:pt>
                <c:pt idx="77">
                  <c:v>163</c:v>
                </c:pt>
                <c:pt idx="78">
                  <c:v>166</c:v>
                </c:pt>
                <c:pt idx="79">
                  <c:v>168</c:v>
                </c:pt>
                <c:pt idx="80">
                  <c:v>170</c:v>
                </c:pt>
                <c:pt idx="81">
                  <c:v>172</c:v>
                </c:pt>
                <c:pt idx="82">
                  <c:v>174</c:v>
                </c:pt>
                <c:pt idx="83">
                  <c:v>176</c:v>
                </c:pt>
                <c:pt idx="84">
                  <c:v>178</c:v>
                </c:pt>
                <c:pt idx="85">
                  <c:v>180</c:v>
                </c:pt>
                <c:pt idx="86">
                  <c:v>183</c:v>
                </c:pt>
                <c:pt idx="87">
                  <c:v>185</c:v>
                </c:pt>
                <c:pt idx="88">
                  <c:v>187</c:v>
                </c:pt>
                <c:pt idx="89">
                  <c:v>189</c:v>
                </c:pt>
                <c:pt idx="90">
                  <c:v>191</c:v>
                </c:pt>
                <c:pt idx="91">
                  <c:v>193</c:v>
                </c:pt>
                <c:pt idx="92">
                  <c:v>195</c:v>
                </c:pt>
                <c:pt idx="93">
                  <c:v>197</c:v>
                </c:pt>
                <c:pt idx="94">
                  <c:v>200</c:v>
                </c:pt>
                <c:pt idx="95">
                  <c:v>202</c:v>
                </c:pt>
                <c:pt idx="96">
                  <c:v>204</c:v>
                </c:pt>
                <c:pt idx="97">
                  <c:v>206</c:v>
                </c:pt>
                <c:pt idx="98">
                  <c:v>208</c:v>
                </c:pt>
                <c:pt idx="99">
                  <c:v>210</c:v>
                </c:pt>
                <c:pt idx="100">
                  <c:v>212</c:v>
                </c:pt>
                <c:pt idx="101">
                  <c:v>214</c:v>
                </c:pt>
                <c:pt idx="102">
                  <c:v>217</c:v>
                </c:pt>
                <c:pt idx="103">
                  <c:v>219</c:v>
                </c:pt>
                <c:pt idx="104">
                  <c:v>221</c:v>
                </c:pt>
                <c:pt idx="105">
                  <c:v>223</c:v>
                </c:pt>
                <c:pt idx="106">
                  <c:v>225</c:v>
                </c:pt>
                <c:pt idx="107">
                  <c:v>227</c:v>
                </c:pt>
                <c:pt idx="108">
                  <c:v>229</c:v>
                </c:pt>
                <c:pt idx="109">
                  <c:v>231</c:v>
                </c:pt>
                <c:pt idx="110">
                  <c:v>234</c:v>
                </c:pt>
                <c:pt idx="111">
                  <c:v>236</c:v>
                </c:pt>
                <c:pt idx="112">
                  <c:v>238</c:v>
                </c:pt>
                <c:pt idx="113">
                  <c:v>240</c:v>
                </c:pt>
                <c:pt idx="114">
                  <c:v>242</c:v>
                </c:pt>
                <c:pt idx="115">
                  <c:v>244</c:v>
                </c:pt>
                <c:pt idx="116">
                  <c:v>246</c:v>
                </c:pt>
                <c:pt idx="117">
                  <c:v>248</c:v>
                </c:pt>
                <c:pt idx="118">
                  <c:v>251</c:v>
                </c:pt>
                <c:pt idx="119">
                  <c:v>253</c:v>
                </c:pt>
                <c:pt idx="120">
                  <c:v>255</c:v>
                </c:pt>
                <c:pt idx="121">
                  <c:v>257</c:v>
                </c:pt>
                <c:pt idx="122">
                  <c:v>259</c:v>
                </c:pt>
                <c:pt idx="123">
                  <c:v>261</c:v>
                </c:pt>
                <c:pt idx="124">
                  <c:v>263</c:v>
                </c:pt>
                <c:pt idx="125">
                  <c:v>265</c:v>
                </c:pt>
                <c:pt idx="126">
                  <c:v>268</c:v>
                </c:pt>
                <c:pt idx="127">
                  <c:v>270</c:v>
                </c:pt>
                <c:pt idx="128">
                  <c:v>272</c:v>
                </c:pt>
                <c:pt idx="129">
                  <c:v>274</c:v>
                </c:pt>
                <c:pt idx="130">
                  <c:v>276</c:v>
                </c:pt>
                <c:pt idx="131">
                  <c:v>278</c:v>
                </c:pt>
                <c:pt idx="132">
                  <c:v>280</c:v>
                </c:pt>
                <c:pt idx="133">
                  <c:v>282</c:v>
                </c:pt>
                <c:pt idx="134">
                  <c:v>285</c:v>
                </c:pt>
                <c:pt idx="135">
                  <c:v>287</c:v>
                </c:pt>
                <c:pt idx="136">
                  <c:v>289</c:v>
                </c:pt>
                <c:pt idx="137">
                  <c:v>291</c:v>
                </c:pt>
                <c:pt idx="138">
                  <c:v>293</c:v>
                </c:pt>
                <c:pt idx="139">
                  <c:v>295</c:v>
                </c:pt>
                <c:pt idx="140">
                  <c:v>297</c:v>
                </c:pt>
                <c:pt idx="141">
                  <c:v>299</c:v>
                </c:pt>
                <c:pt idx="142">
                  <c:v>302</c:v>
                </c:pt>
                <c:pt idx="143">
                  <c:v>304</c:v>
                </c:pt>
                <c:pt idx="144">
                  <c:v>306</c:v>
                </c:pt>
                <c:pt idx="145">
                  <c:v>308</c:v>
                </c:pt>
                <c:pt idx="146">
                  <c:v>310</c:v>
                </c:pt>
                <c:pt idx="147">
                  <c:v>312</c:v>
                </c:pt>
                <c:pt idx="148">
                  <c:v>314</c:v>
                </c:pt>
                <c:pt idx="149">
                  <c:v>316</c:v>
                </c:pt>
                <c:pt idx="150">
                  <c:v>319</c:v>
                </c:pt>
                <c:pt idx="151">
                  <c:v>321</c:v>
                </c:pt>
                <c:pt idx="152">
                  <c:v>323</c:v>
                </c:pt>
                <c:pt idx="153">
                  <c:v>325</c:v>
                </c:pt>
                <c:pt idx="154">
                  <c:v>327</c:v>
                </c:pt>
                <c:pt idx="155">
                  <c:v>329</c:v>
                </c:pt>
                <c:pt idx="156">
                  <c:v>331</c:v>
                </c:pt>
                <c:pt idx="157">
                  <c:v>333</c:v>
                </c:pt>
                <c:pt idx="158">
                  <c:v>336</c:v>
                </c:pt>
                <c:pt idx="159">
                  <c:v>338</c:v>
                </c:pt>
                <c:pt idx="160">
                  <c:v>340</c:v>
                </c:pt>
                <c:pt idx="161">
                  <c:v>342</c:v>
                </c:pt>
                <c:pt idx="162">
                  <c:v>344</c:v>
                </c:pt>
                <c:pt idx="163">
                  <c:v>346</c:v>
                </c:pt>
                <c:pt idx="164">
                  <c:v>348</c:v>
                </c:pt>
                <c:pt idx="165">
                  <c:v>350</c:v>
                </c:pt>
                <c:pt idx="166">
                  <c:v>353</c:v>
                </c:pt>
                <c:pt idx="167">
                  <c:v>356</c:v>
                </c:pt>
                <c:pt idx="168">
                  <c:v>358</c:v>
                </c:pt>
                <c:pt idx="169">
                  <c:v>360</c:v>
                </c:pt>
                <c:pt idx="170">
                  <c:v>362</c:v>
                </c:pt>
                <c:pt idx="171">
                  <c:v>364</c:v>
                </c:pt>
                <c:pt idx="172">
                  <c:v>366</c:v>
                </c:pt>
                <c:pt idx="173">
                  <c:v>368</c:v>
                </c:pt>
                <c:pt idx="174">
                  <c:v>370</c:v>
                </c:pt>
                <c:pt idx="175">
                  <c:v>372</c:v>
                </c:pt>
                <c:pt idx="176">
                  <c:v>374</c:v>
                </c:pt>
                <c:pt idx="177">
                  <c:v>376</c:v>
                </c:pt>
                <c:pt idx="178">
                  <c:v>378</c:v>
                </c:pt>
                <c:pt idx="179">
                  <c:v>380</c:v>
                </c:pt>
                <c:pt idx="180">
                  <c:v>382</c:v>
                </c:pt>
                <c:pt idx="181">
                  <c:v>384</c:v>
                </c:pt>
                <c:pt idx="182">
                  <c:v>386</c:v>
                </c:pt>
                <c:pt idx="183">
                  <c:v>388</c:v>
                </c:pt>
                <c:pt idx="184">
                  <c:v>390</c:v>
                </c:pt>
                <c:pt idx="185">
                  <c:v>392</c:v>
                </c:pt>
                <c:pt idx="186">
                  <c:v>394</c:v>
                </c:pt>
                <c:pt idx="187">
                  <c:v>396</c:v>
                </c:pt>
                <c:pt idx="188">
                  <c:v>398</c:v>
                </c:pt>
                <c:pt idx="189">
                  <c:v>400</c:v>
                </c:pt>
                <c:pt idx="190">
                  <c:v>402</c:v>
                </c:pt>
                <c:pt idx="191">
                  <c:v>404</c:v>
                </c:pt>
                <c:pt idx="192">
                  <c:v>406</c:v>
                </c:pt>
                <c:pt idx="193">
                  <c:v>408</c:v>
                </c:pt>
                <c:pt idx="194">
                  <c:v>410</c:v>
                </c:pt>
                <c:pt idx="195">
                  <c:v>412</c:v>
                </c:pt>
                <c:pt idx="196">
                  <c:v>414</c:v>
                </c:pt>
                <c:pt idx="197">
                  <c:v>416</c:v>
                </c:pt>
                <c:pt idx="198">
                  <c:v>418</c:v>
                </c:pt>
                <c:pt idx="199">
                  <c:v>420</c:v>
                </c:pt>
                <c:pt idx="200">
                  <c:v>422</c:v>
                </c:pt>
                <c:pt idx="201">
                  <c:v>424</c:v>
                </c:pt>
                <c:pt idx="202">
                  <c:v>426</c:v>
                </c:pt>
                <c:pt idx="203">
                  <c:v>428</c:v>
                </c:pt>
                <c:pt idx="204">
                  <c:v>430</c:v>
                </c:pt>
                <c:pt idx="205">
                  <c:v>432</c:v>
                </c:pt>
                <c:pt idx="206">
                  <c:v>434</c:v>
                </c:pt>
                <c:pt idx="207">
                  <c:v>436</c:v>
                </c:pt>
                <c:pt idx="208">
                  <c:v>438</c:v>
                </c:pt>
                <c:pt idx="209">
                  <c:v>440</c:v>
                </c:pt>
                <c:pt idx="210">
                  <c:v>442</c:v>
                </c:pt>
                <c:pt idx="211">
                  <c:v>444</c:v>
                </c:pt>
                <c:pt idx="212">
                  <c:v>446</c:v>
                </c:pt>
                <c:pt idx="213">
                  <c:v>448</c:v>
                </c:pt>
                <c:pt idx="214">
                  <c:v>450</c:v>
                </c:pt>
                <c:pt idx="215">
                  <c:v>452</c:v>
                </c:pt>
                <c:pt idx="216">
                  <c:v>454</c:v>
                </c:pt>
                <c:pt idx="217">
                  <c:v>456</c:v>
                </c:pt>
                <c:pt idx="218">
                  <c:v>458</c:v>
                </c:pt>
                <c:pt idx="219">
                  <c:v>460</c:v>
                </c:pt>
                <c:pt idx="220">
                  <c:v>462</c:v>
                </c:pt>
                <c:pt idx="221">
                  <c:v>464</c:v>
                </c:pt>
                <c:pt idx="222">
                  <c:v>466</c:v>
                </c:pt>
                <c:pt idx="223">
                  <c:v>468</c:v>
                </c:pt>
                <c:pt idx="224">
                  <c:v>470</c:v>
                </c:pt>
                <c:pt idx="225">
                  <c:v>472</c:v>
                </c:pt>
                <c:pt idx="226">
                  <c:v>474</c:v>
                </c:pt>
                <c:pt idx="227">
                  <c:v>476</c:v>
                </c:pt>
                <c:pt idx="228">
                  <c:v>478</c:v>
                </c:pt>
                <c:pt idx="229">
                  <c:v>480</c:v>
                </c:pt>
                <c:pt idx="230">
                  <c:v>482</c:v>
                </c:pt>
                <c:pt idx="231">
                  <c:v>484</c:v>
                </c:pt>
                <c:pt idx="232">
                  <c:v>486</c:v>
                </c:pt>
                <c:pt idx="233">
                  <c:v>488</c:v>
                </c:pt>
                <c:pt idx="234">
                  <c:v>490</c:v>
                </c:pt>
                <c:pt idx="235">
                  <c:v>492</c:v>
                </c:pt>
                <c:pt idx="236">
                  <c:v>494</c:v>
                </c:pt>
                <c:pt idx="237">
                  <c:v>496</c:v>
                </c:pt>
                <c:pt idx="238">
                  <c:v>498</c:v>
                </c:pt>
                <c:pt idx="239">
                  <c:v>500</c:v>
                </c:pt>
                <c:pt idx="240">
                  <c:v>502</c:v>
                </c:pt>
                <c:pt idx="241">
                  <c:v>504</c:v>
                </c:pt>
                <c:pt idx="242">
                  <c:v>506</c:v>
                </c:pt>
                <c:pt idx="243">
                  <c:v>508</c:v>
                </c:pt>
                <c:pt idx="244">
                  <c:v>510</c:v>
                </c:pt>
                <c:pt idx="245">
                  <c:v>512</c:v>
                </c:pt>
                <c:pt idx="246">
                  <c:v>514</c:v>
                </c:pt>
                <c:pt idx="247">
                  <c:v>516</c:v>
                </c:pt>
                <c:pt idx="248">
                  <c:v>518</c:v>
                </c:pt>
                <c:pt idx="249">
                  <c:v>520</c:v>
                </c:pt>
                <c:pt idx="250">
                  <c:v>522</c:v>
                </c:pt>
                <c:pt idx="251">
                  <c:v>524</c:v>
                </c:pt>
                <c:pt idx="252">
                  <c:v>526</c:v>
                </c:pt>
                <c:pt idx="253">
                  <c:v>528</c:v>
                </c:pt>
                <c:pt idx="254">
                  <c:v>530</c:v>
                </c:pt>
                <c:pt idx="255">
                  <c:v>532</c:v>
                </c:pt>
                <c:pt idx="256">
                  <c:v>534</c:v>
                </c:pt>
                <c:pt idx="257">
                  <c:v>536</c:v>
                </c:pt>
                <c:pt idx="258">
                  <c:v>538</c:v>
                </c:pt>
                <c:pt idx="259">
                  <c:v>540</c:v>
                </c:pt>
                <c:pt idx="260">
                  <c:v>542</c:v>
                </c:pt>
                <c:pt idx="261">
                  <c:v>544</c:v>
                </c:pt>
                <c:pt idx="262">
                  <c:v>546</c:v>
                </c:pt>
                <c:pt idx="263">
                  <c:v>548</c:v>
                </c:pt>
                <c:pt idx="264">
                  <c:v>550</c:v>
                </c:pt>
                <c:pt idx="265">
                  <c:v>552</c:v>
                </c:pt>
                <c:pt idx="266">
                  <c:v>554</c:v>
                </c:pt>
                <c:pt idx="267">
                  <c:v>556</c:v>
                </c:pt>
                <c:pt idx="268">
                  <c:v>558</c:v>
                </c:pt>
                <c:pt idx="269">
                  <c:v>560</c:v>
                </c:pt>
                <c:pt idx="270">
                  <c:v>562</c:v>
                </c:pt>
                <c:pt idx="271">
                  <c:v>564</c:v>
                </c:pt>
                <c:pt idx="272">
                  <c:v>566</c:v>
                </c:pt>
                <c:pt idx="273">
                  <c:v>568</c:v>
                </c:pt>
                <c:pt idx="274">
                  <c:v>570</c:v>
                </c:pt>
                <c:pt idx="275">
                  <c:v>572</c:v>
                </c:pt>
                <c:pt idx="276">
                  <c:v>574</c:v>
                </c:pt>
                <c:pt idx="277">
                  <c:v>576</c:v>
                </c:pt>
                <c:pt idx="278">
                  <c:v>578</c:v>
                </c:pt>
                <c:pt idx="279">
                  <c:v>580</c:v>
                </c:pt>
                <c:pt idx="280">
                  <c:v>582</c:v>
                </c:pt>
                <c:pt idx="281">
                  <c:v>584</c:v>
                </c:pt>
                <c:pt idx="282">
                  <c:v>586</c:v>
                </c:pt>
                <c:pt idx="283">
                  <c:v>588</c:v>
                </c:pt>
                <c:pt idx="284">
                  <c:v>590</c:v>
                </c:pt>
                <c:pt idx="285">
                  <c:v>592</c:v>
                </c:pt>
                <c:pt idx="286">
                  <c:v>594</c:v>
                </c:pt>
                <c:pt idx="287">
                  <c:v>596</c:v>
                </c:pt>
                <c:pt idx="288">
                  <c:v>598</c:v>
                </c:pt>
                <c:pt idx="289">
                  <c:v>600</c:v>
                </c:pt>
                <c:pt idx="290">
                  <c:v>602</c:v>
                </c:pt>
                <c:pt idx="291">
                  <c:v>604</c:v>
                </c:pt>
                <c:pt idx="292">
                  <c:v>606</c:v>
                </c:pt>
                <c:pt idx="293">
                  <c:v>608</c:v>
                </c:pt>
                <c:pt idx="294">
                  <c:v>610</c:v>
                </c:pt>
                <c:pt idx="295">
                  <c:v>612</c:v>
                </c:pt>
                <c:pt idx="296">
                  <c:v>614</c:v>
                </c:pt>
                <c:pt idx="297">
                  <c:v>616</c:v>
                </c:pt>
                <c:pt idx="298">
                  <c:v>618</c:v>
                </c:pt>
                <c:pt idx="299">
                  <c:v>620</c:v>
                </c:pt>
                <c:pt idx="300">
                  <c:v>622</c:v>
                </c:pt>
                <c:pt idx="301">
                  <c:v>624</c:v>
                </c:pt>
                <c:pt idx="302">
                  <c:v>626</c:v>
                </c:pt>
                <c:pt idx="303">
                  <c:v>628</c:v>
                </c:pt>
                <c:pt idx="304">
                  <c:v>630</c:v>
                </c:pt>
                <c:pt idx="305">
                  <c:v>632</c:v>
                </c:pt>
                <c:pt idx="306">
                  <c:v>634</c:v>
                </c:pt>
                <c:pt idx="307">
                  <c:v>636</c:v>
                </c:pt>
                <c:pt idx="308">
                  <c:v>638</c:v>
                </c:pt>
                <c:pt idx="309">
                  <c:v>640</c:v>
                </c:pt>
                <c:pt idx="310">
                  <c:v>642</c:v>
                </c:pt>
                <c:pt idx="311">
                  <c:v>644</c:v>
                </c:pt>
                <c:pt idx="312">
                  <c:v>646</c:v>
                </c:pt>
                <c:pt idx="313">
                  <c:v>648</c:v>
                </c:pt>
                <c:pt idx="314">
                  <c:v>650</c:v>
                </c:pt>
                <c:pt idx="315">
                  <c:v>652</c:v>
                </c:pt>
                <c:pt idx="316">
                  <c:v>654</c:v>
                </c:pt>
                <c:pt idx="317">
                  <c:v>656</c:v>
                </c:pt>
                <c:pt idx="318">
                  <c:v>658</c:v>
                </c:pt>
                <c:pt idx="319">
                  <c:v>660</c:v>
                </c:pt>
                <c:pt idx="320">
                  <c:v>662</c:v>
                </c:pt>
                <c:pt idx="321">
                  <c:v>664</c:v>
                </c:pt>
                <c:pt idx="322">
                  <c:v>666</c:v>
                </c:pt>
                <c:pt idx="323">
                  <c:v>668</c:v>
                </c:pt>
                <c:pt idx="324">
                  <c:v>670</c:v>
                </c:pt>
                <c:pt idx="325">
                  <c:v>672</c:v>
                </c:pt>
                <c:pt idx="326">
                  <c:v>674</c:v>
                </c:pt>
                <c:pt idx="327">
                  <c:v>676</c:v>
                </c:pt>
                <c:pt idx="328">
                  <c:v>678</c:v>
                </c:pt>
                <c:pt idx="329">
                  <c:v>680</c:v>
                </c:pt>
                <c:pt idx="330">
                  <c:v>682</c:v>
                </c:pt>
                <c:pt idx="331">
                  <c:v>684</c:v>
                </c:pt>
                <c:pt idx="332">
                  <c:v>686</c:v>
                </c:pt>
                <c:pt idx="333">
                  <c:v>688</c:v>
                </c:pt>
                <c:pt idx="334">
                  <c:v>690</c:v>
                </c:pt>
                <c:pt idx="335">
                  <c:v>692</c:v>
                </c:pt>
                <c:pt idx="336">
                  <c:v>694</c:v>
                </c:pt>
                <c:pt idx="337">
                  <c:v>696</c:v>
                </c:pt>
                <c:pt idx="338">
                  <c:v>698</c:v>
                </c:pt>
                <c:pt idx="339">
                  <c:v>700</c:v>
                </c:pt>
                <c:pt idx="340">
                  <c:v>702</c:v>
                </c:pt>
                <c:pt idx="341">
                  <c:v>704</c:v>
                </c:pt>
                <c:pt idx="342">
                  <c:v>706</c:v>
                </c:pt>
                <c:pt idx="343">
                  <c:v>708</c:v>
                </c:pt>
                <c:pt idx="344">
                  <c:v>710</c:v>
                </c:pt>
                <c:pt idx="345">
                  <c:v>712</c:v>
                </c:pt>
                <c:pt idx="346">
                  <c:v>714</c:v>
                </c:pt>
                <c:pt idx="347">
                  <c:v>716</c:v>
                </c:pt>
                <c:pt idx="348">
                  <c:v>718</c:v>
                </c:pt>
                <c:pt idx="349">
                  <c:v>720</c:v>
                </c:pt>
                <c:pt idx="350">
                  <c:v>722</c:v>
                </c:pt>
                <c:pt idx="351">
                  <c:v>724</c:v>
                </c:pt>
                <c:pt idx="352">
                  <c:v>726</c:v>
                </c:pt>
                <c:pt idx="353">
                  <c:v>728</c:v>
                </c:pt>
                <c:pt idx="354">
                  <c:v>730</c:v>
                </c:pt>
                <c:pt idx="355">
                  <c:v>732</c:v>
                </c:pt>
                <c:pt idx="356">
                  <c:v>734</c:v>
                </c:pt>
                <c:pt idx="357">
                  <c:v>736</c:v>
                </c:pt>
                <c:pt idx="358">
                  <c:v>738</c:v>
                </c:pt>
                <c:pt idx="359">
                  <c:v>740</c:v>
                </c:pt>
                <c:pt idx="360">
                  <c:v>742</c:v>
                </c:pt>
                <c:pt idx="361">
                  <c:v>744</c:v>
                </c:pt>
                <c:pt idx="362">
                  <c:v>746</c:v>
                </c:pt>
                <c:pt idx="363">
                  <c:v>748</c:v>
                </c:pt>
                <c:pt idx="364">
                  <c:v>750</c:v>
                </c:pt>
                <c:pt idx="365">
                  <c:v>752</c:v>
                </c:pt>
                <c:pt idx="366">
                  <c:v>754</c:v>
                </c:pt>
                <c:pt idx="367">
                  <c:v>756</c:v>
                </c:pt>
                <c:pt idx="368">
                  <c:v>758</c:v>
                </c:pt>
                <c:pt idx="369">
                  <c:v>760</c:v>
                </c:pt>
                <c:pt idx="370">
                  <c:v>762</c:v>
                </c:pt>
                <c:pt idx="371">
                  <c:v>764</c:v>
                </c:pt>
                <c:pt idx="372">
                  <c:v>766</c:v>
                </c:pt>
                <c:pt idx="373">
                  <c:v>768</c:v>
                </c:pt>
                <c:pt idx="374">
                  <c:v>770</c:v>
                </c:pt>
                <c:pt idx="375">
                  <c:v>772</c:v>
                </c:pt>
                <c:pt idx="376">
                  <c:v>774</c:v>
                </c:pt>
                <c:pt idx="377">
                  <c:v>776</c:v>
                </c:pt>
                <c:pt idx="378">
                  <c:v>778</c:v>
                </c:pt>
                <c:pt idx="379">
                  <c:v>780</c:v>
                </c:pt>
                <c:pt idx="380">
                  <c:v>782</c:v>
                </c:pt>
                <c:pt idx="381">
                  <c:v>784</c:v>
                </c:pt>
                <c:pt idx="382">
                  <c:v>786</c:v>
                </c:pt>
                <c:pt idx="383">
                  <c:v>788</c:v>
                </c:pt>
                <c:pt idx="384">
                  <c:v>790</c:v>
                </c:pt>
                <c:pt idx="385">
                  <c:v>792</c:v>
                </c:pt>
                <c:pt idx="386">
                  <c:v>794</c:v>
                </c:pt>
                <c:pt idx="387">
                  <c:v>796</c:v>
                </c:pt>
                <c:pt idx="388">
                  <c:v>798</c:v>
                </c:pt>
                <c:pt idx="389">
                  <c:v>800</c:v>
                </c:pt>
                <c:pt idx="390">
                  <c:v>802</c:v>
                </c:pt>
                <c:pt idx="391">
                  <c:v>804</c:v>
                </c:pt>
                <c:pt idx="392">
                  <c:v>806</c:v>
                </c:pt>
                <c:pt idx="393">
                  <c:v>808</c:v>
                </c:pt>
                <c:pt idx="394">
                  <c:v>810</c:v>
                </c:pt>
                <c:pt idx="395">
                  <c:v>812</c:v>
                </c:pt>
                <c:pt idx="396">
                  <c:v>814</c:v>
                </c:pt>
                <c:pt idx="397">
                  <c:v>816</c:v>
                </c:pt>
                <c:pt idx="398">
                  <c:v>818</c:v>
                </c:pt>
                <c:pt idx="399">
                  <c:v>820</c:v>
                </c:pt>
                <c:pt idx="400">
                  <c:v>822</c:v>
                </c:pt>
                <c:pt idx="401">
                  <c:v>824</c:v>
                </c:pt>
                <c:pt idx="402">
                  <c:v>826</c:v>
                </c:pt>
                <c:pt idx="403">
                  <c:v>828</c:v>
                </c:pt>
                <c:pt idx="404">
                  <c:v>830</c:v>
                </c:pt>
                <c:pt idx="405">
                  <c:v>832</c:v>
                </c:pt>
                <c:pt idx="406">
                  <c:v>834</c:v>
                </c:pt>
                <c:pt idx="407">
                  <c:v>836</c:v>
                </c:pt>
                <c:pt idx="408">
                  <c:v>838</c:v>
                </c:pt>
                <c:pt idx="409">
                  <c:v>840</c:v>
                </c:pt>
                <c:pt idx="410">
                  <c:v>842</c:v>
                </c:pt>
                <c:pt idx="411">
                  <c:v>844</c:v>
                </c:pt>
                <c:pt idx="412">
                  <c:v>846</c:v>
                </c:pt>
                <c:pt idx="413">
                  <c:v>848</c:v>
                </c:pt>
                <c:pt idx="414">
                  <c:v>850</c:v>
                </c:pt>
                <c:pt idx="415">
                  <c:v>852</c:v>
                </c:pt>
                <c:pt idx="416">
                  <c:v>854</c:v>
                </c:pt>
                <c:pt idx="417">
                  <c:v>856</c:v>
                </c:pt>
                <c:pt idx="418">
                  <c:v>858</c:v>
                </c:pt>
                <c:pt idx="419">
                  <c:v>860</c:v>
                </c:pt>
                <c:pt idx="420">
                  <c:v>862</c:v>
                </c:pt>
                <c:pt idx="421">
                  <c:v>864</c:v>
                </c:pt>
                <c:pt idx="422">
                  <c:v>866</c:v>
                </c:pt>
                <c:pt idx="423">
                  <c:v>868</c:v>
                </c:pt>
                <c:pt idx="424">
                  <c:v>870</c:v>
                </c:pt>
                <c:pt idx="425">
                  <c:v>872</c:v>
                </c:pt>
                <c:pt idx="426">
                  <c:v>874</c:v>
                </c:pt>
                <c:pt idx="427">
                  <c:v>876</c:v>
                </c:pt>
                <c:pt idx="428">
                  <c:v>878</c:v>
                </c:pt>
                <c:pt idx="429">
                  <c:v>880</c:v>
                </c:pt>
                <c:pt idx="430">
                  <c:v>882</c:v>
                </c:pt>
                <c:pt idx="431">
                  <c:v>884</c:v>
                </c:pt>
                <c:pt idx="432">
                  <c:v>886</c:v>
                </c:pt>
                <c:pt idx="433">
                  <c:v>888</c:v>
                </c:pt>
                <c:pt idx="434">
                  <c:v>890</c:v>
                </c:pt>
                <c:pt idx="435">
                  <c:v>892</c:v>
                </c:pt>
                <c:pt idx="436">
                  <c:v>894</c:v>
                </c:pt>
                <c:pt idx="437">
                  <c:v>896</c:v>
                </c:pt>
                <c:pt idx="438">
                  <c:v>898</c:v>
                </c:pt>
                <c:pt idx="439">
                  <c:v>900</c:v>
                </c:pt>
                <c:pt idx="440">
                  <c:v>902</c:v>
                </c:pt>
              </c:numCache>
            </c:numRef>
          </c:xVal>
          <c:yVal>
            <c:numRef>
              <c:f>'Exp 1'!$X$4:$X$896</c:f>
              <c:numCache>
                <c:formatCode>General</c:formatCode>
                <c:ptCount val="441"/>
                <c:pt idx="0">
                  <c:v>36.9</c:v>
                </c:pt>
                <c:pt idx="1">
                  <c:v>36.5712738</c:v>
                </c:pt>
                <c:pt idx="2">
                  <c:v>35.869522400000001</c:v>
                </c:pt>
                <c:pt idx="3">
                  <c:v>34.867020400000001</c:v>
                </c:pt>
                <c:pt idx="4">
                  <c:v>34.365769400000005</c:v>
                </c:pt>
                <c:pt idx="5">
                  <c:v>34.065018799999997</c:v>
                </c:pt>
                <c:pt idx="6">
                  <c:v>33.764268200000004</c:v>
                </c:pt>
                <c:pt idx="7">
                  <c:v>33.664017999999999</c:v>
                </c:pt>
                <c:pt idx="8">
                  <c:v>33.463517599999996</c:v>
                </c:pt>
                <c:pt idx="9">
                  <c:v>33.563767800000001</c:v>
                </c:pt>
                <c:pt idx="10">
                  <c:v>33.2630172</c:v>
                </c:pt>
                <c:pt idx="11">
                  <c:v>33.162767000000002</c:v>
                </c:pt>
                <c:pt idx="12">
                  <c:v>33.062516799999997</c:v>
                </c:pt>
                <c:pt idx="13">
                  <c:v>32.862016400000002</c:v>
                </c:pt>
                <c:pt idx="14">
                  <c:v>32.661515999999999</c:v>
                </c:pt>
                <c:pt idx="15">
                  <c:v>32.661515999999999</c:v>
                </c:pt>
                <c:pt idx="16">
                  <c:v>32.461015599999996</c:v>
                </c:pt>
                <c:pt idx="17">
                  <c:v>32.2605152</c:v>
                </c:pt>
                <c:pt idx="18">
                  <c:v>32.160265000000003</c:v>
                </c:pt>
                <c:pt idx="19">
                  <c:v>32.160265000000003</c:v>
                </c:pt>
                <c:pt idx="20">
                  <c:v>31.9597646</c:v>
                </c:pt>
                <c:pt idx="21">
                  <c:v>31.9597646</c:v>
                </c:pt>
                <c:pt idx="22">
                  <c:v>31.759264200000004</c:v>
                </c:pt>
                <c:pt idx="23">
                  <c:v>31.659013999999999</c:v>
                </c:pt>
                <c:pt idx="24">
                  <c:v>31.659013999999999</c:v>
                </c:pt>
                <c:pt idx="25">
                  <c:v>31.4585136</c:v>
                </c:pt>
                <c:pt idx="26">
                  <c:v>31.358263399999998</c:v>
                </c:pt>
                <c:pt idx="27">
                  <c:v>31.258013200000001</c:v>
                </c:pt>
                <c:pt idx="28">
                  <c:v>31.157762999999999</c:v>
                </c:pt>
                <c:pt idx="29">
                  <c:v>31.057512799999998</c:v>
                </c:pt>
                <c:pt idx="30">
                  <c:v>30.756762200000001</c:v>
                </c:pt>
                <c:pt idx="31">
                  <c:v>30.656511999999999</c:v>
                </c:pt>
                <c:pt idx="32">
                  <c:v>30.656511999999999</c:v>
                </c:pt>
                <c:pt idx="33">
                  <c:v>30.4560116</c:v>
                </c:pt>
                <c:pt idx="34">
                  <c:v>30.556261799999998</c:v>
                </c:pt>
                <c:pt idx="35">
                  <c:v>30.355761399999999</c:v>
                </c:pt>
                <c:pt idx="36">
                  <c:v>30.255511200000001</c:v>
                </c:pt>
                <c:pt idx="37">
                  <c:v>30.155260999999999</c:v>
                </c:pt>
                <c:pt idx="38">
                  <c:v>29.9547606</c:v>
                </c:pt>
                <c:pt idx="39">
                  <c:v>29.9547606</c:v>
                </c:pt>
                <c:pt idx="40">
                  <c:v>29.854510399999999</c:v>
                </c:pt>
                <c:pt idx="41">
                  <c:v>29.754260200000001</c:v>
                </c:pt>
                <c:pt idx="42">
                  <c:v>29.553759799999998</c:v>
                </c:pt>
                <c:pt idx="43">
                  <c:v>29.4535096</c:v>
                </c:pt>
                <c:pt idx="44">
                  <c:v>29.353259399999999</c:v>
                </c:pt>
                <c:pt idx="45">
                  <c:v>29.253009200000001</c:v>
                </c:pt>
                <c:pt idx="46">
                  <c:v>29.152759</c:v>
                </c:pt>
                <c:pt idx="47">
                  <c:v>28.9522586</c:v>
                </c:pt>
                <c:pt idx="48">
                  <c:v>28.852008399999999</c:v>
                </c:pt>
                <c:pt idx="49">
                  <c:v>28.9522586</c:v>
                </c:pt>
                <c:pt idx="50">
                  <c:v>28.852008399999999</c:v>
                </c:pt>
                <c:pt idx="51">
                  <c:v>28.651508</c:v>
                </c:pt>
                <c:pt idx="52">
                  <c:v>28.651508</c:v>
                </c:pt>
                <c:pt idx="53">
                  <c:v>28.451007600000001</c:v>
                </c:pt>
                <c:pt idx="54">
                  <c:v>28.350757399999999</c:v>
                </c:pt>
                <c:pt idx="55">
                  <c:v>28.350757399999999</c:v>
                </c:pt>
                <c:pt idx="56">
                  <c:v>28.250507200000001</c:v>
                </c:pt>
                <c:pt idx="57">
                  <c:v>28.150257</c:v>
                </c:pt>
                <c:pt idx="58">
                  <c:v>28.050006799999998</c:v>
                </c:pt>
                <c:pt idx="59">
                  <c:v>28.050006799999998</c:v>
                </c:pt>
                <c:pt idx="60">
                  <c:v>27.849506399999999</c:v>
                </c:pt>
                <c:pt idx="61">
                  <c:v>27.849506399999999</c:v>
                </c:pt>
                <c:pt idx="62">
                  <c:v>27.649006</c:v>
                </c:pt>
                <c:pt idx="63">
                  <c:v>27.649006</c:v>
                </c:pt>
                <c:pt idx="64">
                  <c:v>27.448505600000001</c:v>
                </c:pt>
                <c:pt idx="65">
                  <c:v>27.448505600000001</c:v>
                </c:pt>
                <c:pt idx="66">
                  <c:v>27.248005200000001</c:v>
                </c:pt>
                <c:pt idx="67">
                  <c:v>27.147755</c:v>
                </c:pt>
                <c:pt idx="68">
                  <c:v>27.147755</c:v>
                </c:pt>
                <c:pt idx="69">
                  <c:v>27.147755</c:v>
                </c:pt>
                <c:pt idx="70">
                  <c:v>26.947254600000001</c:v>
                </c:pt>
                <c:pt idx="71">
                  <c:v>26.947254600000001</c:v>
                </c:pt>
                <c:pt idx="72">
                  <c:v>26.847004399999999</c:v>
                </c:pt>
                <c:pt idx="73">
                  <c:v>26.746754200000002</c:v>
                </c:pt>
                <c:pt idx="74">
                  <c:v>26.646504</c:v>
                </c:pt>
                <c:pt idx="75">
                  <c:v>26.646504</c:v>
                </c:pt>
                <c:pt idx="76">
                  <c:v>26.646504</c:v>
                </c:pt>
                <c:pt idx="77">
                  <c:v>26.546253799999999</c:v>
                </c:pt>
                <c:pt idx="78">
                  <c:v>26.446003600000001</c:v>
                </c:pt>
                <c:pt idx="79">
                  <c:v>26.3457534</c:v>
                </c:pt>
                <c:pt idx="80">
                  <c:v>26.3457534</c:v>
                </c:pt>
                <c:pt idx="81">
                  <c:v>26.145253</c:v>
                </c:pt>
                <c:pt idx="82">
                  <c:v>26.145253</c:v>
                </c:pt>
                <c:pt idx="83">
                  <c:v>26.145253</c:v>
                </c:pt>
                <c:pt idx="84">
                  <c:v>26.045002799999999</c:v>
                </c:pt>
                <c:pt idx="85">
                  <c:v>25.8445024</c:v>
                </c:pt>
                <c:pt idx="86">
                  <c:v>25.744252200000002</c:v>
                </c:pt>
                <c:pt idx="87">
                  <c:v>25.744252200000002</c:v>
                </c:pt>
                <c:pt idx="88">
                  <c:v>25.644002</c:v>
                </c:pt>
                <c:pt idx="89">
                  <c:v>25.443501600000001</c:v>
                </c:pt>
                <c:pt idx="90">
                  <c:v>25.443501600000001</c:v>
                </c:pt>
                <c:pt idx="91">
                  <c:v>25.443501600000001</c:v>
                </c:pt>
                <c:pt idx="92">
                  <c:v>25.3432514</c:v>
                </c:pt>
                <c:pt idx="93">
                  <c:v>25.3432514</c:v>
                </c:pt>
                <c:pt idx="94">
                  <c:v>25.243001200000002</c:v>
                </c:pt>
                <c:pt idx="95">
                  <c:v>25.142751000000001</c:v>
                </c:pt>
                <c:pt idx="96">
                  <c:v>25.042500799999999</c:v>
                </c:pt>
                <c:pt idx="97">
                  <c:v>24.942250600000001</c:v>
                </c:pt>
                <c:pt idx="98">
                  <c:v>24.942250600000001</c:v>
                </c:pt>
                <c:pt idx="99">
                  <c:v>24.8420004</c:v>
                </c:pt>
                <c:pt idx="100">
                  <c:v>24.741750200000002</c:v>
                </c:pt>
                <c:pt idx="101">
                  <c:v>24.741750200000002</c:v>
                </c:pt>
                <c:pt idx="102">
                  <c:v>24.641500000000001</c:v>
                </c:pt>
                <c:pt idx="103">
                  <c:v>24.641500000000001</c:v>
                </c:pt>
                <c:pt idx="104">
                  <c:v>24.541249799999999</c:v>
                </c:pt>
                <c:pt idx="105">
                  <c:v>24.541249799999999</c:v>
                </c:pt>
                <c:pt idx="106">
                  <c:v>24.440999600000001</c:v>
                </c:pt>
                <c:pt idx="107">
                  <c:v>24.440999600000001</c:v>
                </c:pt>
                <c:pt idx="108">
                  <c:v>24.3407494</c:v>
                </c:pt>
                <c:pt idx="109">
                  <c:v>24.3407494</c:v>
                </c:pt>
                <c:pt idx="110">
                  <c:v>24.140249000000001</c:v>
                </c:pt>
                <c:pt idx="111">
                  <c:v>24.039998799999999</c:v>
                </c:pt>
                <c:pt idx="112">
                  <c:v>24.039998799999999</c:v>
                </c:pt>
                <c:pt idx="113">
                  <c:v>23.939748600000001</c:v>
                </c:pt>
                <c:pt idx="114">
                  <c:v>23.939748600000001</c:v>
                </c:pt>
                <c:pt idx="115">
                  <c:v>23.739248200000002</c:v>
                </c:pt>
                <c:pt idx="116">
                  <c:v>23.8394984</c:v>
                </c:pt>
                <c:pt idx="117">
                  <c:v>23.739248200000002</c:v>
                </c:pt>
                <c:pt idx="118">
                  <c:v>23.638998000000001</c:v>
                </c:pt>
                <c:pt idx="119">
                  <c:v>23.638998000000001</c:v>
                </c:pt>
                <c:pt idx="120">
                  <c:v>23.538747799999996</c:v>
                </c:pt>
                <c:pt idx="121">
                  <c:v>23.438497599999998</c:v>
                </c:pt>
                <c:pt idx="122">
                  <c:v>23.338247399999997</c:v>
                </c:pt>
                <c:pt idx="123">
                  <c:v>23.338247399999997</c:v>
                </c:pt>
                <c:pt idx="124">
                  <c:v>23.338247399999997</c:v>
                </c:pt>
                <c:pt idx="125">
                  <c:v>23.237997199999999</c:v>
                </c:pt>
                <c:pt idx="126">
                  <c:v>23.137746999999997</c:v>
                </c:pt>
                <c:pt idx="127">
                  <c:v>23.137746999999997</c:v>
                </c:pt>
                <c:pt idx="128">
                  <c:v>23.137746999999997</c:v>
                </c:pt>
                <c:pt idx="129">
                  <c:v>23.037496799999996</c:v>
                </c:pt>
                <c:pt idx="130">
                  <c:v>22.937246599999998</c:v>
                </c:pt>
                <c:pt idx="131">
                  <c:v>22.836996399999997</c:v>
                </c:pt>
                <c:pt idx="132">
                  <c:v>22.836996399999997</c:v>
                </c:pt>
                <c:pt idx="133">
                  <c:v>22.736746199999999</c:v>
                </c:pt>
                <c:pt idx="134">
                  <c:v>22.836996399999997</c:v>
                </c:pt>
                <c:pt idx="135">
                  <c:v>22.636495999999998</c:v>
                </c:pt>
                <c:pt idx="136">
                  <c:v>22.636495999999998</c:v>
                </c:pt>
                <c:pt idx="137">
                  <c:v>22.536245799999996</c:v>
                </c:pt>
                <c:pt idx="138">
                  <c:v>22.536245799999996</c:v>
                </c:pt>
                <c:pt idx="139">
                  <c:v>22.536245799999996</c:v>
                </c:pt>
                <c:pt idx="140">
                  <c:v>22.435995599999998</c:v>
                </c:pt>
                <c:pt idx="141">
                  <c:v>22.435995599999998</c:v>
                </c:pt>
                <c:pt idx="142">
                  <c:v>22.335745399999997</c:v>
                </c:pt>
                <c:pt idx="143">
                  <c:v>22.335745399999997</c:v>
                </c:pt>
                <c:pt idx="144">
                  <c:v>22.235495199999999</c:v>
                </c:pt>
                <c:pt idx="145">
                  <c:v>22.135244999999998</c:v>
                </c:pt>
                <c:pt idx="146">
                  <c:v>22.034994799999996</c:v>
                </c:pt>
                <c:pt idx="147">
                  <c:v>22.034994799999996</c:v>
                </c:pt>
                <c:pt idx="148">
                  <c:v>22.034994799999996</c:v>
                </c:pt>
                <c:pt idx="149">
                  <c:v>21.934744599999998</c:v>
                </c:pt>
                <c:pt idx="150">
                  <c:v>21.834494399999997</c:v>
                </c:pt>
                <c:pt idx="151">
                  <c:v>21.734244199999999</c:v>
                </c:pt>
                <c:pt idx="152">
                  <c:v>21.734244199999999</c:v>
                </c:pt>
                <c:pt idx="153">
                  <c:v>21.734244199999999</c:v>
                </c:pt>
                <c:pt idx="154">
                  <c:v>21.633993999999998</c:v>
                </c:pt>
                <c:pt idx="155">
                  <c:v>21.633993999999998</c:v>
                </c:pt>
                <c:pt idx="156">
                  <c:v>21.633993999999998</c:v>
                </c:pt>
                <c:pt idx="157">
                  <c:v>21.533743799999996</c:v>
                </c:pt>
                <c:pt idx="158">
                  <c:v>21.433493599999998</c:v>
                </c:pt>
                <c:pt idx="159">
                  <c:v>21.433493599999998</c:v>
                </c:pt>
                <c:pt idx="160">
                  <c:v>21.333243399999997</c:v>
                </c:pt>
                <c:pt idx="161">
                  <c:v>21.333243399999997</c:v>
                </c:pt>
                <c:pt idx="162">
                  <c:v>21.333243399999997</c:v>
                </c:pt>
                <c:pt idx="163">
                  <c:v>21.232993199999999</c:v>
                </c:pt>
                <c:pt idx="164">
                  <c:v>21.232993199999999</c:v>
                </c:pt>
                <c:pt idx="165">
                  <c:v>21.132742999999998</c:v>
                </c:pt>
                <c:pt idx="166">
                  <c:v>21.032492799999996</c:v>
                </c:pt>
                <c:pt idx="167">
                  <c:v>21.032492799999996</c:v>
                </c:pt>
                <c:pt idx="168">
                  <c:v>21.032492799999996</c:v>
                </c:pt>
                <c:pt idx="169">
                  <c:v>20.932242599999999</c:v>
                </c:pt>
                <c:pt idx="170">
                  <c:v>20.932242599999999</c:v>
                </c:pt>
                <c:pt idx="171">
                  <c:v>20.831992399999997</c:v>
                </c:pt>
                <c:pt idx="172">
                  <c:v>20.831992399999997</c:v>
                </c:pt>
                <c:pt idx="173">
                  <c:v>20.731742199999999</c:v>
                </c:pt>
                <c:pt idx="174">
                  <c:v>20.731742199999999</c:v>
                </c:pt>
                <c:pt idx="175">
                  <c:v>20.631491999999998</c:v>
                </c:pt>
                <c:pt idx="176">
                  <c:v>20.631491999999998</c:v>
                </c:pt>
                <c:pt idx="177">
                  <c:v>20.631491999999998</c:v>
                </c:pt>
                <c:pt idx="178">
                  <c:v>20.631491999999998</c:v>
                </c:pt>
                <c:pt idx="179">
                  <c:v>20.531241799999997</c:v>
                </c:pt>
                <c:pt idx="180">
                  <c:v>20.430991599999999</c:v>
                </c:pt>
                <c:pt idx="181">
                  <c:v>20.430991599999999</c:v>
                </c:pt>
                <c:pt idx="182">
                  <c:v>20.430991599999999</c:v>
                </c:pt>
                <c:pt idx="183">
                  <c:v>20.330741399999997</c:v>
                </c:pt>
                <c:pt idx="184">
                  <c:v>20.330741399999997</c:v>
                </c:pt>
                <c:pt idx="185">
                  <c:v>20.330741399999997</c:v>
                </c:pt>
                <c:pt idx="186">
                  <c:v>20.330741399999997</c:v>
                </c:pt>
                <c:pt idx="187">
                  <c:v>20.230491199999999</c:v>
                </c:pt>
                <c:pt idx="188">
                  <c:v>20.130240999999998</c:v>
                </c:pt>
                <c:pt idx="189">
                  <c:v>20.130240999999998</c:v>
                </c:pt>
                <c:pt idx="190">
                  <c:v>20.130240999999998</c:v>
                </c:pt>
                <c:pt idx="191">
                  <c:v>20.130240999999998</c:v>
                </c:pt>
                <c:pt idx="192">
                  <c:v>20.029990799999997</c:v>
                </c:pt>
                <c:pt idx="193">
                  <c:v>20.029990799999997</c:v>
                </c:pt>
                <c:pt idx="194">
                  <c:v>19.929740599999999</c:v>
                </c:pt>
                <c:pt idx="195">
                  <c:v>19.929740599999999</c:v>
                </c:pt>
                <c:pt idx="196">
                  <c:v>19.829490399999997</c:v>
                </c:pt>
                <c:pt idx="197">
                  <c:v>19.829490399999997</c:v>
                </c:pt>
                <c:pt idx="198">
                  <c:v>19.7292402</c:v>
                </c:pt>
                <c:pt idx="199">
                  <c:v>19.7292402</c:v>
                </c:pt>
                <c:pt idx="200">
                  <c:v>19.7292402</c:v>
                </c:pt>
                <c:pt idx="201">
                  <c:v>19.628989999999998</c:v>
                </c:pt>
                <c:pt idx="202">
                  <c:v>19.628989999999998</c:v>
                </c:pt>
                <c:pt idx="203">
                  <c:v>19.628989999999998</c:v>
                </c:pt>
                <c:pt idx="204">
                  <c:v>19.528739799999997</c:v>
                </c:pt>
                <c:pt idx="205">
                  <c:v>19.528739799999997</c:v>
                </c:pt>
                <c:pt idx="206">
                  <c:v>19.528739799999997</c:v>
                </c:pt>
                <c:pt idx="207">
                  <c:v>19.428489599999999</c:v>
                </c:pt>
                <c:pt idx="208">
                  <c:v>19.428489599999999</c:v>
                </c:pt>
                <c:pt idx="209">
                  <c:v>19.428489599999999</c:v>
                </c:pt>
                <c:pt idx="210">
                  <c:v>19.328239399999998</c:v>
                </c:pt>
                <c:pt idx="211">
                  <c:v>19.328239399999998</c:v>
                </c:pt>
                <c:pt idx="212">
                  <c:v>19.2279892</c:v>
                </c:pt>
                <c:pt idx="213">
                  <c:v>19.2279892</c:v>
                </c:pt>
                <c:pt idx="214">
                  <c:v>19.2279892</c:v>
                </c:pt>
                <c:pt idx="215">
                  <c:v>19.127738999999998</c:v>
                </c:pt>
                <c:pt idx="216">
                  <c:v>19.127738999999998</c:v>
                </c:pt>
                <c:pt idx="217">
                  <c:v>19.127738999999998</c:v>
                </c:pt>
                <c:pt idx="218">
                  <c:v>19.127738999999998</c:v>
                </c:pt>
                <c:pt idx="219">
                  <c:v>19.027488799999997</c:v>
                </c:pt>
                <c:pt idx="220">
                  <c:v>19.027488799999997</c:v>
                </c:pt>
                <c:pt idx="221">
                  <c:v>19.027488799999997</c:v>
                </c:pt>
                <c:pt idx="222">
                  <c:v>18.927238599999999</c:v>
                </c:pt>
                <c:pt idx="223">
                  <c:v>18.927238599999999</c:v>
                </c:pt>
                <c:pt idx="224">
                  <c:v>18.826988399999998</c:v>
                </c:pt>
                <c:pt idx="225">
                  <c:v>18.826988399999998</c:v>
                </c:pt>
                <c:pt idx="226">
                  <c:v>18.826988399999998</c:v>
                </c:pt>
                <c:pt idx="227">
                  <c:v>18.826988399999998</c:v>
                </c:pt>
                <c:pt idx="228">
                  <c:v>18.7267382</c:v>
                </c:pt>
                <c:pt idx="229">
                  <c:v>18.7267382</c:v>
                </c:pt>
                <c:pt idx="230">
                  <c:v>18.7267382</c:v>
                </c:pt>
                <c:pt idx="231">
                  <c:v>18.7267382</c:v>
                </c:pt>
                <c:pt idx="232">
                  <c:v>18.626487999999998</c:v>
                </c:pt>
                <c:pt idx="233">
                  <c:v>18.626487999999998</c:v>
                </c:pt>
                <c:pt idx="234">
                  <c:v>18.526237799999997</c:v>
                </c:pt>
                <c:pt idx="235">
                  <c:v>18.526237799999997</c:v>
                </c:pt>
                <c:pt idx="236">
                  <c:v>18.526237799999997</c:v>
                </c:pt>
                <c:pt idx="237">
                  <c:v>18.425987599999999</c:v>
                </c:pt>
                <c:pt idx="238">
                  <c:v>18.425987599999999</c:v>
                </c:pt>
                <c:pt idx="239">
                  <c:v>18.425987599999999</c:v>
                </c:pt>
                <c:pt idx="240">
                  <c:v>18.425987599999999</c:v>
                </c:pt>
                <c:pt idx="241">
                  <c:v>18.325737399999998</c:v>
                </c:pt>
                <c:pt idx="242">
                  <c:v>18.325737399999998</c:v>
                </c:pt>
                <c:pt idx="243">
                  <c:v>18.325737399999998</c:v>
                </c:pt>
                <c:pt idx="244">
                  <c:v>18.2254872</c:v>
                </c:pt>
                <c:pt idx="245">
                  <c:v>18.2254872</c:v>
                </c:pt>
                <c:pt idx="246">
                  <c:v>18.2254872</c:v>
                </c:pt>
                <c:pt idx="247">
                  <c:v>18.2254872</c:v>
                </c:pt>
                <c:pt idx="248">
                  <c:v>18.2254872</c:v>
                </c:pt>
                <c:pt idx="249">
                  <c:v>18.125236999999998</c:v>
                </c:pt>
                <c:pt idx="250">
                  <c:v>18.024986799999997</c:v>
                </c:pt>
                <c:pt idx="251">
                  <c:v>18.024986799999997</c:v>
                </c:pt>
                <c:pt idx="252">
                  <c:v>18.024986799999997</c:v>
                </c:pt>
                <c:pt idx="253">
                  <c:v>18.024986799999997</c:v>
                </c:pt>
                <c:pt idx="254">
                  <c:v>17.924736599999999</c:v>
                </c:pt>
                <c:pt idx="255">
                  <c:v>17.924736599999999</c:v>
                </c:pt>
                <c:pt idx="256">
                  <c:v>17.924736599999999</c:v>
                </c:pt>
                <c:pt idx="257">
                  <c:v>17.824486399999998</c:v>
                </c:pt>
                <c:pt idx="258">
                  <c:v>17.824486399999998</c:v>
                </c:pt>
                <c:pt idx="259">
                  <c:v>17.824486399999998</c:v>
                </c:pt>
                <c:pt idx="260">
                  <c:v>17.824486399999998</c:v>
                </c:pt>
                <c:pt idx="261">
                  <c:v>17.7242362</c:v>
                </c:pt>
                <c:pt idx="262">
                  <c:v>17.824486399999998</c:v>
                </c:pt>
                <c:pt idx="263">
                  <c:v>17.7242362</c:v>
                </c:pt>
                <c:pt idx="264">
                  <c:v>17.7242362</c:v>
                </c:pt>
                <c:pt idx="265">
                  <c:v>17.7242362</c:v>
                </c:pt>
                <c:pt idx="266">
                  <c:v>17.623985999999999</c:v>
                </c:pt>
                <c:pt idx="267">
                  <c:v>17.623985999999999</c:v>
                </c:pt>
                <c:pt idx="268">
                  <c:v>17.623985999999999</c:v>
                </c:pt>
                <c:pt idx="269">
                  <c:v>17.523735799999997</c:v>
                </c:pt>
                <c:pt idx="270">
                  <c:v>17.523735799999997</c:v>
                </c:pt>
                <c:pt idx="271">
                  <c:v>17.423485599999999</c:v>
                </c:pt>
                <c:pt idx="272">
                  <c:v>17.423485599999999</c:v>
                </c:pt>
                <c:pt idx="273">
                  <c:v>17.423485599999999</c:v>
                </c:pt>
                <c:pt idx="274">
                  <c:v>17.423485599999999</c:v>
                </c:pt>
                <c:pt idx="275">
                  <c:v>17.423485599999999</c:v>
                </c:pt>
                <c:pt idx="276">
                  <c:v>17.423485599999999</c:v>
                </c:pt>
                <c:pt idx="277">
                  <c:v>17.423485599999999</c:v>
                </c:pt>
                <c:pt idx="278">
                  <c:v>17.323235399999998</c:v>
                </c:pt>
                <c:pt idx="279">
                  <c:v>17.323235399999998</c:v>
                </c:pt>
                <c:pt idx="280">
                  <c:v>17.323235399999998</c:v>
                </c:pt>
                <c:pt idx="281">
                  <c:v>17.323235399999998</c:v>
                </c:pt>
                <c:pt idx="282">
                  <c:v>17.2229852</c:v>
                </c:pt>
                <c:pt idx="283">
                  <c:v>17.2229852</c:v>
                </c:pt>
                <c:pt idx="284">
                  <c:v>17.2229852</c:v>
                </c:pt>
                <c:pt idx="285">
                  <c:v>17.122734999999999</c:v>
                </c:pt>
                <c:pt idx="286">
                  <c:v>17.122734999999999</c:v>
                </c:pt>
                <c:pt idx="287">
                  <c:v>17.122734999999999</c:v>
                </c:pt>
                <c:pt idx="288">
                  <c:v>17.122734999999999</c:v>
                </c:pt>
                <c:pt idx="289">
                  <c:v>17.022484799999997</c:v>
                </c:pt>
                <c:pt idx="290">
                  <c:v>17.022484799999997</c:v>
                </c:pt>
                <c:pt idx="291">
                  <c:v>17.022484799999997</c:v>
                </c:pt>
                <c:pt idx="292">
                  <c:v>17.022484799999997</c:v>
                </c:pt>
                <c:pt idx="293">
                  <c:v>17.022484799999997</c:v>
                </c:pt>
                <c:pt idx="294">
                  <c:v>17.022484799999997</c:v>
                </c:pt>
                <c:pt idx="295">
                  <c:v>16.922234599999999</c:v>
                </c:pt>
                <c:pt idx="296">
                  <c:v>16.922234599999999</c:v>
                </c:pt>
                <c:pt idx="297">
                  <c:v>16.821984399999998</c:v>
                </c:pt>
                <c:pt idx="298">
                  <c:v>16.821984399999998</c:v>
                </c:pt>
                <c:pt idx="299">
                  <c:v>16.821984399999998</c:v>
                </c:pt>
                <c:pt idx="300">
                  <c:v>16.821984399999998</c:v>
                </c:pt>
                <c:pt idx="301">
                  <c:v>16.7217342</c:v>
                </c:pt>
                <c:pt idx="302">
                  <c:v>16.7217342</c:v>
                </c:pt>
                <c:pt idx="303">
                  <c:v>16.7217342</c:v>
                </c:pt>
                <c:pt idx="304">
                  <c:v>16.7217342</c:v>
                </c:pt>
                <c:pt idx="305">
                  <c:v>16.7217342</c:v>
                </c:pt>
                <c:pt idx="306">
                  <c:v>16.621483999999999</c:v>
                </c:pt>
                <c:pt idx="307">
                  <c:v>16.621483999999999</c:v>
                </c:pt>
                <c:pt idx="308">
                  <c:v>16.621483999999999</c:v>
                </c:pt>
                <c:pt idx="309">
                  <c:v>16.7217342</c:v>
                </c:pt>
                <c:pt idx="310">
                  <c:v>16.621483999999999</c:v>
                </c:pt>
                <c:pt idx="311">
                  <c:v>16.621483999999999</c:v>
                </c:pt>
                <c:pt idx="312">
                  <c:v>16.621483999999999</c:v>
                </c:pt>
                <c:pt idx="313">
                  <c:v>16.521233799999997</c:v>
                </c:pt>
                <c:pt idx="314">
                  <c:v>16.521233799999997</c:v>
                </c:pt>
                <c:pt idx="315">
                  <c:v>16.521233799999997</c:v>
                </c:pt>
                <c:pt idx="316">
                  <c:v>16.521233799999997</c:v>
                </c:pt>
                <c:pt idx="317">
                  <c:v>16.521233799999997</c:v>
                </c:pt>
                <c:pt idx="318">
                  <c:v>16.4209836</c:v>
                </c:pt>
                <c:pt idx="319">
                  <c:v>16.4209836</c:v>
                </c:pt>
                <c:pt idx="320">
                  <c:v>16.4209836</c:v>
                </c:pt>
                <c:pt idx="321">
                  <c:v>16.4209836</c:v>
                </c:pt>
                <c:pt idx="322">
                  <c:v>16.320733399999998</c:v>
                </c:pt>
                <c:pt idx="323">
                  <c:v>16.320733399999998</c:v>
                </c:pt>
                <c:pt idx="324">
                  <c:v>16.320733399999998</c:v>
                </c:pt>
                <c:pt idx="325">
                  <c:v>16.320733399999998</c:v>
                </c:pt>
                <c:pt idx="326">
                  <c:v>16.320733399999998</c:v>
                </c:pt>
                <c:pt idx="327">
                  <c:v>16.2204832</c:v>
                </c:pt>
                <c:pt idx="328">
                  <c:v>16.2204832</c:v>
                </c:pt>
                <c:pt idx="329">
                  <c:v>16.2204832</c:v>
                </c:pt>
                <c:pt idx="330">
                  <c:v>16.2204832</c:v>
                </c:pt>
                <c:pt idx="331">
                  <c:v>16.2204832</c:v>
                </c:pt>
                <c:pt idx="332">
                  <c:v>16.2204832</c:v>
                </c:pt>
                <c:pt idx="333">
                  <c:v>16.2204832</c:v>
                </c:pt>
                <c:pt idx="334">
                  <c:v>16.120232999999999</c:v>
                </c:pt>
                <c:pt idx="335">
                  <c:v>16.120232999999999</c:v>
                </c:pt>
                <c:pt idx="336">
                  <c:v>15.919732600000001</c:v>
                </c:pt>
                <c:pt idx="337">
                  <c:v>15.919732600000001</c:v>
                </c:pt>
                <c:pt idx="338">
                  <c:v>15.919732600000001</c:v>
                </c:pt>
                <c:pt idx="339">
                  <c:v>15.919732600000001</c:v>
                </c:pt>
                <c:pt idx="340">
                  <c:v>15.919732600000001</c:v>
                </c:pt>
                <c:pt idx="341">
                  <c:v>15.8194824</c:v>
                </c:pt>
                <c:pt idx="342">
                  <c:v>15.8194824</c:v>
                </c:pt>
                <c:pt idx="343">
                  <c:v>15.8194824</c:v>
                </c:pt>
                <c:pt idx="344">
                  <c:v>15.8194824</c:v>
                </c:pt>
                <c:pt idx="345">
                  <c:v>15.919732600000001</c:v>
                </c:pt>
                <c:pt idx="346">
                  <c:v>15.919732600000001</c:v>
                </c:pt>
                <c:pt idx="347">
                  <c:v>15.919732600000001</c:v>
                </c:pt>
                <c:pt idx="348">
                  <c:v>15.8194824</c:v>
                </c:pt>
                <c:pt idx="349">
                  <c:v>15.8194824</c:v>
                </c:pt>
                <c:pt idx="350">
                  <c:v>15.8194824</c:v>
                </c:pt>
                <c:pt idx="351">
                  <c:v>15.8194824</c:v>
                </c:pt>
                <c:pt idx="352">
                  <c:v>15.8194824</c:v>
                </c:pt>
                <c:pt idx="353">
                  <c:v>15.719232200000002</c:v>
                </c:pt>
                <c:pt idx="354">
                  <c:v>15.8194824</c:v>
                </c:pt>
                <c:pt idx="355">
                  <c:v>15.719232200000002</c:v>
                </c:pt>
                <c:pt idx="356">
                  <c:v>15.719232200000002</c:v>
                </c:pt>
                <c:pt idx="357">
                  <c:v>15.719232200000002</c:v>
                </c:pt>
                <c:pt idx="358">
                  <c:v>15.719232200000002</c:v>
                </c:pt>
                <c:pt idx="359">
                  <c:v>15.719232200000002</c:v>
                </c:pt>
                <c:pt idx="360">
                  <c:v>15.618982000000001</c:v>
                </c:pt>
                <c:pt idx="361">
                  <c:v>15.618982000000001</c:v>
                </c:pt>
                <c:pt idx="362">
                  <c:v>15.618982000000001</c:v>
                </c:pt>
                <c:pt idx="363">
                  <c:v>15.518731800000001</c:v>
                </c:pt>
                <c:pt idx="364">
                  <c:v>15.418481600000002</c:v>
                </c:pt>
                <c:pt idx="365">
                  <c:v>15.418481600000002</c:v>
                </c:pt>
                <c:pt idx="366">
                  <c:v>15.418481600000002</c:v>
                </c:pt>
                <c:pt idx="367">
                  <c:v>15.3182314</c:v>
                </c:pt>
                <c:pt idx="368">
                  <c:v>15.3182314</c:v>
                </c:pt>
                <c:pt idx="369">
                  <c:v>15.3182314</c:v>
                </c:pt>
                <c:pt idx="370">
                  <c:v>15.3182314</c:v>
                </c:pt>
                <c:pt idx="371">
                  <c:v>15.3182314</c:v>
                </c:pt>
                <c:pt idx="372">
                  <c:v>15.3182314</c:v>
                </c:pt>
                <c:pt idx="373">
                  <c:v>15.3182314</c:v>
                </c:pt>
                <c:pt idx="374">
                  <c:v>15.3182314</c:v>
                </c:pt>
                <c:pt idx="375">
                  <c:v>15.3182314</c:v>
                </c:pt>
                <c:pt idx="376">
                  <c:v>15.3182314</c:v>
                </c:pt>
                <c:pt idx="377">
                  <c:v>15.217981200000001</c:v>
                </c:pt>
                <c:pt idx="378">
                  <c:v>15.217981200000001</c:v>
                </c:pt>
                <c:pt idx="379">
                  <c:v>15.217981200000001</c:v>
                </c:pt>
                <c:pt idx="380">
                  <c:v>15.217981200000001</c:v>
                </c:pt>
                <c:pt idx="381">
                  <c:v>15.117731000000001</c:v>
                </c:pt>
                <c:pt idx="382">
                  <c:v>15.117731000000001</c:v>
                </c:pt>
                <c:pt idx="383">
                  <c:v>15.117731000000001</c:v>
                </c:pt>
                <c:pt idx="384">
                  <c:v>15.117731000000001</c:v>
                </c:pt>
                <c:pt idx="385">
                  <c:v>15.117731000000001</c:v>
                </c:pt>
                <c:pt idx="386">
                  <c:v>15.117731000000001</c:v>
                </c:pt>
                <c:pt idx="387">
                  <c:v>15.117731000000001</c:v>
                </c:pt>
                <c:pt idx="388">
                  <c:v>15.117731000000001</c:v>
                </c:pt>
                <c:pt idx="389">
                  <c:v>15.117731000000001</c:v>
                </c:pt>
                <c:pt idx="390">
                  <c:v>15.017480800000001</c:v>
                </c:pt>
                <c:pt idx="391">
                  <c:v>15.017480800000001</c:v>
                </c:pt>
                <c:pt idx="392">
                  <c:v>15.017480800000001</c:v>
                </c:pt>
                <c:pt idx="393">
                  <c:v>15.017480800000001</c:v>
                </c:pt>
                <c:pt idx="394">
                  <c:v>14.917230600000002</c:v>
                </c:pt>
                <c:pt idx="395">
                  <c:v>14.917230600000002</c:v>
                </c:pt>
                <c:pt idx="396">
                  <c:v>14.917230600000002</c:v>
                </c:pt>
                <c:pt idx="397">
                  <c:v>14.917230600000002</c:v>
                </c:pt>
                <c:pt idx="398">
                  <c:v>14.917230600000002</c:v>
                </c:pt>
                <c:pt idx="399">
                  <c:v>15.017480800000001</c:v>
                </c:pt>
                <c:pt idx="400">
                  <c:v>15.017480800000001</c:v>
                </c:pt>
                <c:pt idx="401">
                  <c:v>14.917230600000002</c:v>
                </c:pt>
                <c:pt idx="402">
                  <c:v>14.917230600000002</c:v>
                </c:pt>
                <c:pt idx="403">
                  <c:v>14.917230600000002</c:v>
                </c:pt>
                <c:pt idx="404">
                  <c:v>14.917230600000002</c:v>
                </c:pt>
                <c:pt idx="405">
                  <c:v>14.917230600000002</c:v>
                </c:pt>
                <c:pt idx="406">
                  <c:v>14.917230600000002</c:v>
                </c:pt>
                <c:pt idx="407">
                  <c:v>14.917230600000002</c:v>
                </c:pt>
                <c:pt idx="408">
                  <c:v>14.8169804</c:v>
                </c:pt>
                <c:pt idx="409">
                  <c:v>14.716730200000001</c:v>
                </c:pt>
                <c:pt idx="410">
                  <c:v>14.716730200000001</c:v>
                </c:pt>
                <c:pt idx="411">
                  <c:v>14.716730200000001</c:v>
                </c:pt>
                <c:pt idx="412">
                  <c:v>14.716730200000001</c:v>
                </c:pt>
                <c:pt idx="413">
                  <c:v>14.716730200000001</c:v>
                </c:pt>
                <c:pt idx="414">
                  <c:v>14.616480000000001</c:v>
                </c:pt>
                <c:pt idx="415">
                  <c:v>14.616480000000001</c:v>
                </c:pt>
                <c:pt idx="416">
                  <c:v>14.616480000000001</c:v>
                </c:pt>
                <c:pt idx="417">
                  <c:v>14.616480000000001</c:v>
                </c:pt>
                <c:pt idx="418">
                  <c:v>14.616480000000001</c:v>
                </c:pt>
                <c:pt idx="419">
                  <c:v>14.616480000000001</c:v>
                </c:pt>
                <c:pt idx="420">
                  <c:v>14.616480000000001</c:v>
                </c:pt>
                <c:pt idx="421">
                  <c:v>14.616480000000001</c:v>
                </c:pt>
                <c:pt idx="422">
                  <c:v>14.616480000000001</c:v>
                </c:pt>
                <c:pt idx="423">
                  <c:v>14.616480000000001</c:v>
                </c:pt>
                <c:pt idx="424">
                  <c:v>14.616480000000001</c:v>
                </c:pt>
                <c:pt idx="425">
                  <c:v>14.516229800000001</c:v>
                </c:pt>
                <c:pt idx="426">
                  <c:v>14.516229800000001</c:v>
                </c:pt>
                <c:pt idx="427">
                  <c:v>14.516229800000001</c:v>
                </c:pt>
                <c:pt idx="428">
                  <c:v>14.516229800000001</c:v>
                </c:pt>
                <c:pt idx="429">
                  <c:v>14.516229800000001</c:v>
                </c:pt>
                <c:pt idx="430">
                  <c:v>14.516229800000001</c:v>
                </c:pt>
                <c:pt idx="431">
                  <c:v>14.415979600000002</c:v>
                </c:pt>
                <c:pt idx="432">
                  <c:v>14.415979600000002</c:v>
                </c:pt>
                <c:pt idx="433">
                  <c:v>14.415979600000002</c:v>
                </c:pt>
                <c:pt idx="434">
                  <c:v>14.415979600000002</c:v>
                </c:pt>
                <c:pt idx="435">
                  <c:v>14.415979600000002</c:v>
                </c:pt>
                <c:pt idx="436">
                  <c:v>14.415979600000002</c:v>
                </c:pt>
                <c:pt idx="437">
                  <c:v>14.415979600000002</c:v>
                </c:pt>
                <c:pt idx="438">
                  <c:v>14.415979600000002</c:v>
                </c:pt>
                <c:pt idx="439">
                  <c:v>14.415979600000002</c:v>
                </c:pt>
                <c:pt idx="440">
                  <c:v>14.3157294</c:v>
                </c:pt>
              </c:numCache>
            </c:numRef>
          </c:yVal>
          <c:smooth val="1"/>
          <c:extLst>
            <c:ext xmlns:c16="http://schemas.microsoft.com/office/drawing/2014/chart" uri="{C3380CC4-5D6E-409C-BE32-E72D297353CC}">
              <c16:uniqueId val="{00000001-D2AD-4611-BC86-E0537706416A}"/>
            </c:ext>
          </c:extLst>
        </c:ser>
        <c:ser>
          <c:idx val="2"/>
          <c:order val="2"/>
          <c:tx>
            <c:v>Air Inlet</c:v>
          </c:tx>
          <c:spPr>
            <a:ln w="15875">
              <a:solidFill>
                <a:schemeClr val="tx1"/>
              </a:solidFill>
              <a:prstDash val="lgDashDotDot"/>
            </a:ln>
          </c:spPr>
          <c:marker>
            <c:symbol val="none"/>
          </c:marker>
          <c:xVal>
            <c:numRef>
              <c:f>'Exp 1'!$AE$4:$AE$896</c:f>
              <c:numCache>
                <c:formatCode>General</c:formatCode>
                <c:ptCount val="441"/>
                <c:pt idx="0">
                  <c:v>0</c:v>
                </c:pt>
                <c:pt idx="1">
                  <c:v>2</c:v>
                </c:pt>
                <c:pt idx="2">
                  <c:v>4</c:v>
                </c:pt>
                <c:pt idx="3">
                  <c:v>6</c:v>
                </c:pt>
                <c:pt idx="4">
                  <c:v>8</c:v>
                </c:pt>
                <c:pt idx="5">
                  <c:v>10</c:v>
                </c:pt>
                <c:pt idx="6">
                  <c:v>13</c:v>
                </c:pt>
                <c:pt idx="7">
                  <c:v>15</c:v>
                </c:pt>
                <c:pt idx="8">
                  <c:v>17</c:v>
                </c:pt>
                <c:pt idx="9">
                  <c:v>19</c:v>
                </c:pt>
                <c:pt idx="10">
                  <c:v>21</c:v>
                </c:pt>
                <c:pt idx="11">
                  <c:v>23</c:v>
                </c:pt>
                <c:pt idx="12">
                  <c:v>25</c:v>
                </c:pt>
                <c:pt idx="13">
                  <c:v>27</c:v>
                </c:pt>
                <c:pt idx="14">
                  <c:v>30</c:v>
                </c:pt>
                <c:pt idx="15">
                  <c:v>32</c:v>
                </c:pt>
                <c:pt idx="16">
                  <c:v>34</c:v>
                </c:pt>
                <c:pt idx="17">
                  <c:v>36</c:v>
                </c:pt>
                <c:pt idx="18">
                  <c:v>38</c:v>
                </c:pt>
                <c:pt idx="19">
                  <c:v>40</c:v>
                </c:pt>
                <c:pt idx="20">
                  <c:v>42</c:v>
                </c:pt>
                <c:pt idx="21">
                  <c:v>44</c:v>
                </c:pt>
                <c:pt idx="22">
                  <c:v>47</c:v>
                </c:pt>
                <c:pt idx="23">
                  <c:v>49</c:v>
                </c:pt>
                <c:pt idx="24">
                  <c:v>51</c:v>
                </c:pt>
                <c:pt idx="25">
                  <c:v>53</c:v>
                </c:pt>
                <c:pt idx="26">
                  <c:v>55</c:v>
                </c:pt>
                <c:pt idx="27">
                  <c:v>57</c:v>
                </c:pt>
                <c:pt idx="28">
                  <c:v>59</c:v>
                </c:pt>
                <c:pt idx="29">
                  <c:v>61</c:v>
                </c:pt>
                <c:pt idx="30">
                  <c:v>64</c:v>
                </c:pt>
                <c:pt idx="31">
                  <c:v>66</c:v>
                </c:pt>
                <c:pt idx="32">
                  <c:v>68</c:v>
                </c:pt>
                <c:pt idx="33">
                  <c:v>70</c:v>
                </c:pt>
                <c:pt idx="34">
                  <c:v>72</c:v>
                </c:pt>
                <c:pt idx="35">
                  <c:v>74</c:v>
                </c:pt>
                <c:pt idx="36">
                  <c:v>76</c:v>
                </c:pt>
                <c:pt idx="37">
                  <c:v>78</c:v>
                </c:pt>
                <c:pt idx="38">
                  <c:v>81</c:v>
                </c:pt>
                <c:pt idx="39">
                  <c:v>83</c:v>
                </c:pt>
                <c:pt idx="40">
                  <c:v>85</c:v>
                </c:pt>
                <c:pt idx="41">
                  <c:v>87</c:v>
                </c:pt>
                <c:pt idx="42">
                  <c:v>89</c:v>
                </c:pt>
                <c:pt idx="43">
                  <c:v>91</c:v>
                </c:pt>
                <c:pt idx="44">
                  <c:v>93</c:v>
                </c:pt>
                <c:pt idx="45">
                  <c:v>95</c:v>
                </c:pt>
                <c:pt idx="46">
                  <c:v>98</c:v>
                </c:pt>
                <c:pt idx="47">
                  <c:v>100</c:v>
                </c:pt>
                <c:pt idx="48">
                  <c:v>102</c:v>
                </c:pt>
                <c:pt idx="49">
                  <c:v>104</c:v>
                </c:pt>
                <c:pt idx="50">
                  <c:v>106</c:v>
                </c:pt>
                <c:pt idx="51">
                  <c:v>108</c:v>
                </c:pt>
                <c:pt idx="52">
                  <c:v>110</c:v>
                </c:pt>
                <c:pt idx="53">
                  <c:v>112</c:v>
                </c:pt>
                <c:pt idx="54">
                  <c:v>115</c:v>
                </c:pt>
                <c:pt idx="55">
                  <c:v>117</c:v>
                </c:pt>
                <c:pt idx="56">
                  <c:v>119</c:v>
                </c:pt>
                <c:pt idx="57">
                  <c:v>121</c:v>
                </c:pt>
                <c:pt idx="58">
                  <c:v>123</c:v>
                </c:pt>
                <c:pt idx="59">
                  <c:v>125</c:v>
                </c:pt>
                <c:pt idx="60">
                  <c:v>127</c:v>
                </c:pt>
                <c:pt idx="61">
                  <c:v>129</c:v>
                </c:pt>
                <c:pt idx="62">
                  <c:v>132</c:v>
                </c:pt>
                <c:pt idx="63">
                  <c:v>134</c:v>
                </c:pt>
                <c:pt idx="64">
                  <c:v>136</c:v>
                </c:pt>
                <c:pt idx="65">
                  <c:v>138</c:v>
                </c:pt>
                <c:pt idx="66">
                  <c:v>140</c:v>
                </c:pt>
                <c:pt idx="67">
                  <c:v>142</c:v>
                </c:pt>
                <c:pt idx="68">
                  <c:v>144</c:v>
                </c:pt>
                <c:pt idx="69">
                  <c:v>146</c:v>
                </c:pt>
                <c:pt idx="70">
                  <c:v>149</c:v>
                </c:pt>
                <c:pt idx="71">
                  <c:v>151</c:v>
                </c:pt>
                <c:pt idx="72">
                  <c:v>153</c:v>
                </c:pt>
                <c:pt idx="73">
                  <c:v>155</c:v>
                </c:pt>
                <c:pt idx="74">
                  <c:v>157</c:v>
                </c:pt>
                <c:pt idx="75">
                  <c:v>159</c:v>
                </c:pt>
                <c:pt idx="76">
                  <c:v>161</c:v>
                </c:pt>
                <c:pt idx="77">
                  <c:v>163</c:v>
                </c:pt>
                <c:pt idx="78">
                  <c:v>166</c:v>
                </c:pt>
                <c:pt idx="79">
                  <c:v>168</c:v>
                </c:pt>
                <c:pt idx="80">
                  <c:v>170</c:v>
                </c:pt>
                <c:pt idx="81">
                  <c:v>172</c:v>
                </c:pt>
                <c:pt idx="82">
                  <c:v>174</c:v>
                </c:pt>
                <c:pt idx="83">
                  <c:v>176</c:v>
                </c:pt>
                <c:pt idx="84">
                  <c:v>178</c:v>
                </c:pt>
                <c:pt idx="85">
                  <c:v>180</c:v>
                </c:pt>
                <c:pt idx="86">
                  <c:v>183</c:v>
                </c:pt>
                <c:pt idx="87">
                  <c:v>185</c:v>
                </c:pt>
                <c:pt idx="88">
                  <c:v>187</c:v>
                </c:pt>
                <c:pt idx="89">
                  <c:v>189</c:v>
                </c:pt>
                <c:pt idx="90">
                  <c:v>191</c:v>
                </c:pt>
                <c:pt idx="91">
                  <c:v>193</c:v>
                </c:pt>
                <c:pt idx="92">
                  <c:v>195</c:v>
                </c:pt>
                <c:pt idx="93">
                  <c:v>197</c:v>
                </c:pt>
                <c:pt idx="94">
                  <c:v>200</c:v>
                </c:pt>
                <c:pt idx="95">
                  <c:v>202</c:v>
                </c:pt>
                <c:pt idx="96">
                  <c:v>204</c:v>
                </c:pt>
                <c:pt idx="97">
                  <c:v>206</c:v>
                </c:pt>
                <c:pt idx="98">
                  <c:v>208</c:v>
                </c:pt>
                <c:pt idx="99">
                  <c:v>210</c:v>
                </c:pt>
                <c:pt idx="100">
                  <c:v>212</c:v>
                </c:pt>
                <c:pt idx="101">
                  <c:v>214</c:v>
                </c:pt>
                <c:pt idx="102">
                  <c:v>217</c:v>
                </c:pt>
                <c:pt idx="103">
                  <c:v>219</c:v>
                </c:pt>
                <c:pt idx="104">
                  <c:v>221</c:v>
                </c:pt>
                <c:pt idx="105">
                  <c:v>223</c:v>
                </c:pt>
                <c:pt idx="106">
                  <c:v>225</c:v>
                </c:pt>
                <c:pt idx="107">
                  <c:v>227</c:v>
                </c:pt>
                <c:pt idx="108">
                  <c:v>229</c:v>
                </c:pt>
                <c:pt idx="109">
                  <c:v>231</c:v>
                </c:pt>
                <c:pt idx="110">
                  <c:v>234</c:v>
                </c:pt>
                <c:pt idx="111">
                  <c:v>236</c:v>
                </c:pt>
                <c:pt idx="112">
                  <c:v>238</c:v>
                </c:pt>
                <c:pt idx="113">
                  <c:v>240</c:v>
                </c:pt>
                <c:pt idx="114">
                  <c:v>242</c:v>
                </c:pt>
                <c:pt idx="115">
                  <c:v>244</c:v>
                </c:pt>
                <c:pt idx="116">
                  <c:v>246</c:v>
                </c:pt>
                <c:pt idx="117">
                  <c:v>248</c:v>
                </c:pt>
                <c:pt idx="118">
                  <c:v>251</c:v>
                </c:pt>
                <c:pt idx="119">
                  <c:v>253</c:v>
                </c:pt>
                <c:pt idx="120">
                  <c:v>255</c:v>
                </c:pt>
                <c:pt idx="121">
                  <c:v>257</c:v>
                </c:pt>
                <c:pt idx="122">
                  <c:v>259</c:v>
                </c:pt>
                <c:pt idx="123">
                  <c:v>261</c:v>
                </c:pt>
                <c:pt idx="124">
                  <c:v>263</c:v>
                </c:pt>
                <c:pt idx="125">
                  <c:v>265</c:v>
                </c:pt>
                <c:pt idx="126">
                  <c:v>268</c:v>
                </c:pt>
                <c:pt idx="127">
                  <c:v>270</c:v>
                </c:pt>
                <c:pt idx="128">
                  <c:v>272</c:v>
                </c:pt>
                <c:pt idx="129">
                  <c:v>274</c:v>
                </c:pt>
                <c:pt idx="130">
                  <c:v>276</c:v>
                </c:pt>
                <c:pt idx="131">
                  <c:v>278</c:v>
                </c:pt>
                <c:pt idx="132">
                  <c:v>280</c:v>
                </c:pt>
                <c:pt idx="133">
                  <c:v>282</c:v>
                </c:pt>
                <c:pt idx="134">
                  <c:v>285</c:v>
                </c:pt>
                <c:pt idx="135">
                  <c:v>287</c:v>
                </c:pt>
                <c:pt idx="136">
                  <c:v>289</c:v>
                </c:pt>
                <c:pt idx="137">
                  <c:v>291</c:v>
                </c:pt>
                <c:pt idx="138">
                  <c:v>293</c:v>
                </c:pt>
                <c:pt idx="139">
                  <c:v>295</c:v>
                </c:pt>
                <c:pt idx="140">
                  <c:v>297</c:v>
                </c:pt>
                <c:pt idx="141">
                  <c:v>299</c:v>
                </c:pt>
                <c:pt idx="142">
                  <c:v>302</c:v>
                </c:pt>
                <c:pt idx="143">
                  <c:v>304</c:v>
                </c:pt>
                <c:pt idx="144">
                  <c:v>306</c:v>
                </c:pt>
                <c:pt idx="145">
                  <c:v>308</c:v>
                </c:pt>
                <c:pt idx="146">
                  <c:v>310</c:v>
                </c:pt>
                <c:pt idx="147">
                  <c:v>312</c:v>
                </c:pt>
                <c:pt idx="148">
                  <c:v>314</c:v>
                </c:pt>
                <c:pt idx="149">
                  <c:v>316</c:v>
                </c:pt>
                <c:pt idx="150">
                  <c:v>319</c:v>
                </c:pt>
                <c:pt idx="151">
                  <c:v>321</c:v>
                </c:pt>
                <c:pt idx="152">
                  <c:v>323</c:v>
                </c:pt>
                <c:pt idx="153">
                  <c:v>325</c:v>
                </c:pt>
                <c:pt idx="154">
                  <c:v>327</c:v>
                </c:pt>
                <c:pt idx="155">
                  <c:v>329</c:v>
                </c:pt>
                <c:pt idx="156">
                  <c:v>331</c:v>
                </c:pt>
                <c:pt idx="157">
                  <c:v>333</c:v>
                </c:pt>
                <c:pt idx="158">
                  <c:v>336</c:v>
                </c:pt>
                <c:pt idx="159">
                  <c:v>338</c:v>
                </c:pt>
                <c:pt idx="160">
                  <c:v>340</c:v>
                </c:pt>
                <c:pt idx="161">
                  <c:v>342</c:v>
                </c:pt>
                <c:pt idx="162">
                  <c:v>344</c:v>
                </c:pt>
                <c:pt idx="163">
                  <c:v>346</c:v>
                </c:pt>
                <c:pt idx="164">
                  <c:v>348</c:v>
                </c:pt>
                <c:pt idx="165">
                  <c:v>350</c:v>
                </c:pt>
                <c:pt idx="166">
                  <c:v>353</c:v>
                </c:pt>
                <c:pt idx="167">
                  <c:v>356</c:v>
                </c:pt>
                <c:pt idx="168">
                  <c:v>358</c:v>
                </c:pt>
                <c:pt idx="169">
                  <c:v>360</c:v>
                </c:pt>
                <c:pt idx="170">
                  <c:v>362</c:v>
                </c:pt>
                <c:pt idx="171">
                  <c:v>364</c:v>
                </c:pt>
                <c:pt idx="172">
                  <c:v>366</c:v>
                </c:pt>
                <c:pt idx="173">
                  <c:v>368</c:v>
                </c:pt>
                <c:pt idx="174">
                  <c:v>370</c:v>
                </c:pt>
                <c:pt idx="175">
                  <c:v>372</c:v>
                </c:pt>
                <c:pt idx="176">
                  <c:v>374</c:v>
                </c:pt>
                <c:pt idx="177">
                  <c:v>376</c:v>
                </c:pt>
                <c:pt idx="178">
                  <c:v>378</c:v>
                </c:pt>
                <c:pt idx="179">
                  <c:v>380</c:v>
                </c:pt>
                <c:pt idx="180">
                  <c:v>382</c:v>
                </c:pt>
                <c:pt idx="181">
                  <c:v>384</c:v>
                </c:pt>
                <c:pt idx="182">
                  <c:v>386</c:v>
                </c:pt>
                <c:pt idx="183">
                  <c:v>388</c:v>
                </c:pt>
                <c:pt idx="184">
                  <c:v>390</c:v>
                </c:pt>
                <c:pt idx="185">
                  <c:v>392</c:v>
                </c:pt>
                <c:pt idx="186">
                  <c:v>394</c:v>
                </c:pt>
                <c:pt idx="187">
                  <c:v>396</c:v>
                </c:pt>
                <c:pt idx="188">
                  <c:v>398</c:v>
                </c:pt>
                <c:pt idx="189">
                  <c:v>400</c:v>
                </c:pt>
                <c:pt idx="190">
                  <c:v>402</c:v>
                </c:pt>
                <c:pt idx="191">
                  <c:v>404</c:v>
                </c:pt>
                <c:pt idx="192">
                  <c:v>406</c:v>
                </c:pt>
                <c:pt idx="193">
                  <c:v>408</c:v>
                </c:pt>
                <c:pt idx="194">
                  <c:v>410</c:v>
                </c:pt>
                <c:pt idx="195">
                  <c:v>412</c:v>
                </c:pt>
                <c:pt idx="196">
                  <c:v>414</c:v>
                </c:pt>
                <c:pt idx="197">
                  <c:v>416</c:v>
                </c:pt>
                <c:pt idx="198">
                  <c:v>418</c:v>
                </c:pt>
                <c:pt idx="199">
                  <c:v>420</c:v>
                </c:pt>
                <c:pt idx="200">
                  <c:v>422</c:v>
                </c:pt>
                <c:pt idx="201">
                  <c:v>424</c:v>
                </c:pt>
                <c:pt idx="202">
                  <c:v>426</c:v>
                </c:pt>
                <c:pt idx="203">
                  <c:v>428</c:v>
                </c:pt>
                <c:pt idx="204">
                  <c:v>430</c:v>
                </c:pt>
                <c:pt idx="205">
                  <c:v>432</c:v>
                </c:pt>
                <c:pt idx="206">
                  <c:v>434</c:v>
                </c:pt>
                <c:pt idx="207">
                  <c:v>436</c:v>
                </c:pt>
                <c:pt idx="208">
                  <c:v>438</c:v>
                </c:pt>
                <c:pt idx="209">
                  <c:v>440</c:v>
                </c:pt>
                <c:pt idx="210">
                  <c:v>442</c:v>
                </c:pt>
                <c:pt idx="211">
                  <c:v>444</c:v>
                </c:pt>
                <c:pt idx="212">
                  <c:v>446</c:v>
                </c:pt>
                <c:pt idx="213">
                  <c:v>448</c:v>
                </c:pt>
                <c:pt idx="214">
                  <c:v>450</c:v>
                </c:pt>
                <c:pt idx="215">
                  <c:v>452</c:v>
                </c:pt>
                <c:pt idx="216">
                  <c:v>454</c:v>
                </c:pt>
                <c:pt idx="217">
                  <c:v>456</c:v>
                </c:pt>
                <c:pt idx="218">
                  <c:v>458</c:v>
                </c:pt>
                <c:pt idx="219">
                  <c:v>460</c:v>
                </c:pt>
                <c:pt idx="220">
                  <c:v>462</c:v>
                </c:pt>
                <c:pt idx="221">
                  <c:v>464</c:v>
                </c:pt>
                <c:pt idx="222">
                  <c:v>466</c:v>
                </c:pt>
                <c:pt idx="223">
                  <c:v>468</c:v>
                </c:pt>
                <c:pt idx="224">
                  <c:v>470</c:v>
                </c:pt>
                <c:pt idx="225">
                  <c:v>472</c:v>
                </c:pt>
                <c:pt idx="226">
                  <c:v>474</c:v>
                </c:pt>
                <c:pt idx="227">
                  <c:v>476</c:v>
                </c:pt>
                <c:pt idx="228">
                  <c:v>478</c:v>
                </c:pt>
                <c:pt idx="229">
                  <c:v>480</c:v>
                </c:pt>
                <c:pt idx="230">
                  <c:v>482</c:v>
                </c:pt>
                <c:pt idx="231">
                  <c:v>484</c:v>
                </c:pt>
                <c:pt idx="232">
                  <c:v>486</c:v>
                </c:pt>
                <c:pt idx="233">
                  <c:v>488</c:v>
                </c:pt>
                <c:pt idx="234">
                  <c:v>490</c:v>
                </c:pt>
                <c:pt idx="235">
                  <c:v>492</c:v>
                </c:pt>
                <c:pt idx="236">
                  <c:v>494</c:v>
                </c:pt>
                <c:pt idx="237">
                  <c:v>496</c:v>
                </c:pt>
                <c:pt idx="238">
                  <c:v>498</c:v>
                </c:pt>
                <c:pt idx="239">
                  <c:v>500</c:v>
                </c:pt>
                <c:pt idx="240">
                  <c:v>502</c:v>
                </c:pt>
                <c:pt idx="241">
                  <c:v>504</c:v>
                </c:pt>
                <c:pt idx="242">
                  <c:v>506</c:v>
                </c:pt>
                <c:pt idx="243">
                  <c:v>508</c:v>
                </c:pt>
                <c:pt idx="244">
                  <c:v>510</c:v>
                </c:pt>
                <c:pt idx="245">
                  <c:v>512</c:v>
                </c:pt>
                <c:pt idx="246">
                  <c:v>514</c:v>
                </c:pt>
                <c:pt idx="247">
                  <c:v>516</c:v>
                </c:pt>
                <c:pt idx="248">
                  <c:v>518</c:v>
                </c:pt>
                <c:pt idx="249">
                  <c:v>520</c:v>
                </c:pt>
                <c:pt idx="250">
                  <c:v>522</c:v>
                </c:pt>
                <c:pt idx="251">
                  <c:v>524</c:v>
                </c:pt>
                <c:pt idx="252">
                  <c:v>526</c:v>
                </c:pt>
                <c:pt idx="253">
                  <c:v>528</c:v>
                </c:pt>
                <c:pt idx="254">
                  <c:v>530</c:v>
                </c:pt>
                <c:pt idx="255">
                  <c:v>532</c:v>
                </c:pt>
                <c:pt idx="256">
                  <c:v>534</c:v>
                </c:pt>
                <c:pt idx="257">
                  <c:v>536</c:v>
                </c:pt>
                <c:pt idx="258">
                  <c:v>538</c:v>
                </c:pt>
                <c:pt idx="259">
                  <c:v>540</c:v>
                </c:pt>
                <c:pt idx="260">
                  <c:v>542</c:v>
                </c:pt>
                <c:pt idx="261">
                  <c:v>544</c:v>
                </c:pt>
                <c:pt idx="262">
                  <c:v>546</c:v>
                </c:pt>
                <c:pt idx="263">
                  <c:v>548</c:v>
                </c:pt>
                <c:pt idx="264">
                  <c:v>550</c:v>
                </c:pt>
                <c:pt idx="265">
                  <c:v>552</c:v>
                </c:pt>
                <c:pt idx="266">
                  <c:v>554</c:v>
                </c:pt>
                <c:pt idx="267">
                  <c:v>556</c:v>
                </c:pt>
                <c:pt idx="268">
                  <c:v>558</c:v>
                </c:pt>
                <c:pt idx="269">
                  <c:v>560</c:v>
                </c:pt>
                <c:pt idx="270">
                  <c:v>562</c:v>
                </c:pt>
                <c:pt idx="271">
                  <c:v>564</c:v>
                </c:pt>
                <c:pt idx="272">
                  <c:v>566</c:v>
                </c:pt>
                <c:pt idx="273">
                  <c:v>568</c:v>
                </c:pt>
                <c:pt idx="274">
                  <c:v>570</c:v>
                </c:pt>
                <c:pt idx="275">
                  <c:v>572</c:v>
                </c:pt>
                <c:pt idx="276">
                  <c:v>574</c:v>
                </c:pt>
                <c:pt idx="277">
                  <c:v>576</c:v>
                </c:pt>
                <c:pt idx="278">
                  <c:v>578</c:v>
                </c:pt>
                <c:pt idx="279">
                  <c:v>580</c:v>
                </c:pt>
                <c:pt idx="280">
                  <c:v>582</c:v>
                </c:pt>
                <c:pt idx="281">
                  <c:v>584</c:v>
                </c:pt>
                <c:pt idx="282">
                  <c:v>586</c:v>
                </c:pt>
                <c:pt idx="283">
                  <c:v>588</c:v>
                </c:pt>
                <c:pt idx="284">
                  <c:v>590</c:v>
                </c:pt>
                <c:pt idx="285">
                  <c:v>592</c:v>
                </c:pt>
                <c:pt idx="286">
                  <c:v>594</c:v>
                </c:pt>
                <c:pt idx="287">
                  <c:v>596</c:v>
                </c:pt>
                <c:pt idx="288">
                  <c:v>598</c:v>
                </c:pt>
                <c:pt idx="289">
                  <c:v>600</c:v>
                </c:pt>
                <c:pt idx="290">
                  <c:v>602</c:v>
                </c:pt>
                <c:pt idx="291">
                  <c:v>604</c:v>
                </c:pt>
                <c:pt idx="292">
                  <c:v>606</c:v>
                </c:pt>
                <c:pt idx="293">
                  <c:v>608</c:v>
                </c:pt>
                <c:pt idx="294">
                  <c:v>610</c:v>
                </c:pt>
                <c:pt idx="295">
                  <c:v>612</c:v>
                </c:pt>
                <c:pt idx="296">
                  <c:v>614</c:v>
                </c:pt>
                <c:pt idx="297">
                  <c:v>616</c:v>
                </c:pt>
                <c:pt idx="298">
                  <c:v>618</c:v>
                </c:pt>
                <c:pt idx="299">
                  <c:v>620</c:v>
                </c:pt>
                <c:pt idx="300">
                  <c:v>622</c:v>
                </c:pt>
                <c:pt idx="301">
                  <c:v>624</c:v>
                </c:pt>
                <c:pt idx="302">
                  <c:v>626</c:v>
                </c:pt>
                <c:pt idx="303">
                  <c:v>628</c:v>
                </c:pt>
                <c:pt idx="304">
                  <c:v>630</c:v>
                </c:pt>
                <c:pt idx="305">
                  <c:v>632</c:v>
                </c:pt>
                <c:pt idx="306">
                  <c:v>634</c:v>
                </c:pt>
                <c:pt idx="307">
                  <c:v>636</c:v>
                </c:pt>
                <c:pt idx="308">
                  <c:v>638</c:v>
                </c:pt>
                <c:pt idx="309">
                  <c:v>640</c:v>
                </c:pt>
                <c:pt idx="310">
                  <c:v>642</c:v>
                </c:pt>
                <c:pt idx="311">
                  <c:v>644</c:v>
                </c:pt>
                <c:pt idx="312">
                  <c:v>646</c:v>
                </c:pt>
                <c:pt idx="313">
                  <c:v>648</c:v>
                </c:pt>
                <c:pt idx="314">
                  <c:v>650</c:v>
                </c:pt>
                <c:pt idx="315">
                  <c:v>652</c:v>
                </c:pt>
                <c:pt idx="316">
                  <c:v>654</c:v>
                </c:pt>
                <c:pt idx="317">
                  <c:v>656</c:v>
                </c:pt>
                <c:pt idx="318">
                  <c:v>658</c:v>
                </c:pt>
                <c:pt idx="319">
                  <c:v>660</c:v>
                </c:pt>
                <c:pt idx="320">
                  <c:v>662</c:v>
                </c:pt>
                <c:pt idx="321">
                  <c:v>664</c:v>
                </c:pt>
                <c:pt idx="322">
                  <c:v>666</c:v>
                </c:pt>
                <c:pt idx="323">
                  <c:v>668</c:v>
                </c:pt>
                <c:pt idx="324">
                  <c:v>670</c:v>
                </c:pt>
                <c:pt idx="325">
                  <c:v>672</c:v>
                </c:pt>
                <c:pt idx="326">
                  <c:v>674</c:v>
                </c:pt>
                <c:pt idx="327">
                  <c:v>676</c:v>
                </c:pt>
                <c:pt idx="328">
                  <c:v>678</c:v>
                </c:pt>
                <c:pt idx="329">
                  <c:v>680</c:v>
                </c:pt>
                <c:pt idx="330">
                  <c:v>682</c:v>
                </c:pt>
                <c:pt idx="331">
                  <c:v>684</c:v>
                </c:pt>
                <c:pt idx="332">
                  <c:v>686</c:v>
                </c:pt>
                <c:pt idx="333">
                  <c:v>688</c:v>
                </c:pt>
                <c:pt idx="334">
                  <c:v>690</c:v>
                </c:pt>
                <c:pt idx="335">
                  <c:v>692</c:v>
                </c:pt>
                <c:pt idx="336">
                  <c:v>694</c:v>
                </c:pt>
                <c:pt idx="337">
                  <c:v>696</c:v>
                </c:pt>
                <c:pt idx="338">
                  <c:v>698</c:v>
                </c:pt>
                <c:pt idx="339">
                  <c:v>700</c:v>
                </c:pt>
                <c:pt idx="340">
                  <c:v>702</c:v>
                </c:pt>
                <c:pt idx="341">
                  <c:v>704</c:v>
                </c:pt>
                <c:pt idx="342">
                  <c:v>706</c:v>
                </c:pt>
                <c:pt idx="343">
                  <c:v>708</c:v>
                </c:pt>
                <c:pt idx="344">
                  <c:v>710</c:v>
                </c:pt>
                <c:pt idx="345">
                  <c:v>712</c:v>
                </c:pt>
                <c:pt idx="346">
                  <c:v>714</c:v>
                </c:pt>
                <c:pt idx="347">
                  <c:v>716</c:v>
                </c:pt>
                <c:pt idx="348">
                  <c:v>718</c:v>
                </c:pt>
                <c:pt idx="349">
                  <c:v>720</c:v>
                </c:pt>
                <c:pt idx="350">
                  <c:v>722</c:v>
                </c:pt>
                <c:pt idx="351">
                  <c:v>724</c:v>
                </c:pt>
                <c:pt idx="352">
                  <c:v>726</c:v>
                </c:pt>
                <c:pt idx="353">
                  <c:v>728</c:v>
                </c:pt>
                <c:pt idx="354">
                  <c:v>730</c:v>
                </c:pt>
                <c:pt idx="355">
                  <c:v>732</c:v>
                </c:pt>
                <c:pt idx="356">
                  <c:v>734</c:v>
                </c:pt>
                <c:pt idx="357">
                  <c:v>736</c:v>
                </c:pt>
                <c:pt idx="358">
                  <c:v>738</c:v>
                </c:pt>
                <c:pt idx="359">
                  <c:v>740</c:v>
                </c:pt>
                <c:pt idx="360">
                  <c:v>742</c:v>
                </c:pt>
                <c:pt idx="361">
                  <c:v>744</c:v>
                </c:pt>
                <c:pt idx="362">
                  <c:v>746</c:v>
                </c:pt>
                <c:pt idx="363">
                  <c:v>748</c:v>
                </c:pt>
                <c:pt idx="364">
                  <c:v>750</c:v>
                </c:pt>
                <c:pt idx="365">
                  <c:v>752</c:v>
                </c:pt>
                <c:pt idx="366">
                  <c:v>754</c:v>
                </c:pt>
                <c:pt idx="367">
                  <c:v>756</c:v>
                </c:pt>
                <c:pt idx="368">
                  <c:v>758</c:v>
                </c:pt>
                <c:pt idx="369">
                  <c:v>760</c:v>
                </c:pt>
                <c:pt idx="370">
                  <c:v>762</c:v>
                </c:pt>
                <c:pt idx="371">
                  <c:v>764</c:v>
                </c:pt>
                <c:pt idx="372">
                  <c:v>766</c:v>
                </c:pt>
                <c:pt idx="373">
                  <c:v>768</c:v>
                </c:pt>
                <c:pt idx="374">
                  <c:v>770</c:v>
                </c:pt>
                <c:pt idx="375">
                  <c:v>772</c:v>
                </c:pt>
                <c:pt idx="376">
                  <c:v>774</c:v>
                </c:pt>
                <c:pt idx="377">
                  <c:v>776</c:v>
                </c:pt>
                <c:pt idx="378">
                  <c:v>778</c:v>
                </c:pt>
                <c:pt idx="379">
                  <c:v>780</c:v>
                </c:pt>
                <c:pt idx="380">
                  <c:v>782</c:v>
                </c:pt>
                <c:pt idx="381">
                  <c:v>784</c:v>
                </c:pt>
                <c:pt idx="382">
                  <c:v>786</c:v>
                </c:pt>
                <c:pt idx="383">
                  <c:v>788</c:v>
                </c:pt>
                <c:pt idx="384">
                  <c:v>790</c:v>
                </c:pt>
                <c:pt idx="385">
                  <c:v>792</c:v>
                </c:pt>
                <c:pt idx="386">
                  <c:v>794</c:v>
                </c:pt>
                <c:pt idx="387">
                  <c:v>796</c:v>
                </c:pt>
                <c:pt idx="388">
                  <c:v>798</c:v>
                </c:pt>
                <c:pt idx="389">
                  <c:v>800</c:v>
                </c:pt>
                <c:pt idx="390">
                  <c:v>802</c:v>
                </c:pt>
                <c:pt idx="391">
                  <c:v>804</c:v>
                </c:pt>
                <c:pt idx="392">
                  <c:v>806</c:v>
                </c:pt>
                <c:pt idx="393">
                  <c:v>808</c:v>
                </c:pt>
                <c:pt idx="394">
                  <c:v>810</c:v>
                </c:pt>
                <c:pt idx="395">
                  <c:v>812</c:v>
                </c:pt>
                <c:pt idx="396">
                  <c:v>814</c:v>
                </c:pt>
                <c:pt idx="397">
                  <c:v>816</c:v>
                </c:pt>
                <c:pt idx="398">
                  <c:v>818</c:v>
                </c:pt>
                <c:pt idx="399">
                  <c:v>820</c:v>
                </c:pt>
                <c:pt idx="400">
                  <c:v>822</c:v>
                </c:pt>
                <c:pt idx="401">
                  <c:v>824</c:v>
                </c:pt>
                <c:pt idx="402">
                  <c:v>826</c:v>
                </c:pt>
                <c:pt idx="403">
                  <c:v>828</c:v>
                </c:pt>
                <c:pt idx="404">
                  <c:v>830</c:v>
                </c:pt>
                <c:pt idx="405">
                  <c:v>832</c:v>
                </c:pt>
                <c:pt idx="406">
                  <c:v>834</c:v>
                </c:pt>
                <c:pt idx="407">
                  <c:v>836</c:v>
                </c:pt>
                <c:pt idx="408">
                  <c:v>838</c:v>
                </c:pt>
                <c:pt idx="409">
                  <c:v>840</c:v>
                </c:pt>
                <c:pt idx="410">
                  <c:v>842</c:v>
                </c:pt>
                <c:pt idx="411">
                  <c:v>844</c:v>
                </c:pt>
                <c:pt idx="412">
                  <c:v>846</c:v>
                </c:pt>
                <c:pt idx="413">
                  <c:v>848</c:v>
                </c:pt>
                <c:pt idx="414">
                  <c:v>850</c:v>
                </c:pt>
                <c:pt idx="415">
                  <c:v>852</c:v>
                </c:pt>
                <c:pt idx="416">
                  <c:v>854</c:v>
                </c:pt>
                <c:pt idx="417">
                  <c:v>856</c:v>
                </c:pt>
                <c:pt idx="418">
                  <c:v>858</c:v>
                </c:pt>
                <c:pt idx="419">
                  <c:v>860</c:v>
                </c:pt>
                <c:pt idx="420">
                  <c:v>862</c:v>
                </c:pt>
                <c:pt idx="421">
                  <c:v>864</c:v>
                </c:pt>
                <c:pt idx="422">
                  <c:v>866</c:v>
                </c:pt>
                <c:pt idx="423">
                  <c:v>868</c:v>
                </c:pt>
                <c:pt idx="424">
                  <c:v>870</c:v>
                </c:pt>
                <c:pt idx="425">
                  <c:v>872</c:v>
                </c:pt>
                <c:pt idx="426">
                  <c:v>874</c:v>
                </c:pt>
                <c:pt idx="427">
                  <c:v>876</c:v>
                </c:pt>
                <c:pt idx="428">
                  <c:v>878</c:v>
                </c:pt>
                <c:pt idx="429">
                  <c:v>880</c:v>
                </c:pt>
                <c:pt idx="430">
                  <c:v>882</c:v>
                </c:pt>
                <c:pt idx="431">
                  <c:v>884</c:v>
                </c:pt>
                <c:pt idx="432">
                  <c:v>886</c:v>
                </c:pt>
                <c:pt idx="433">
                  <c:v>888</c:v>
                </c:pt>
                <c:pt idx="434">
                  <c:v>890</c:v>
                </c:pt>
                <c:pt idx="435">
                  <c:v>892</c:v>
                </c:pt>
                <c:pt idx="436">
                  <c:v>894</c:v>
                </c:pt>
                <c:pt idx="437">
                  <c:v>896</c:v>
                </c:pt>
                <c:pt idx="438">
                  <c:v>898</c:v>
                </c:pt>
                <c:pt idx="439">
                  <c:v>900</c:v>
                </c:pt>
                <c:pt idx="440">
                  <c:v>902</c:v>
                </c:pt>
              </c:numCache>
            </c:numRef>
          </c:xVal>
          <c:yVal>
            <c:numRef>
              <c:f>'Exp 1'!$Y$4:$Y$896</c:f>
              <c:numCache>
                <c:formatCode>General</c:formatCode>
                <c:ptCount val="441"/>
                <c:pt idx="0">
                  <c:v>22.6</c:v>
                </c:pt>
                <c:pt idx="1">
                  <c:v>22.2343422</c:v>
                </c:pt>
                <c:pt idx="2">
                  <c:v>22.2343422</c:v>
                </c:pt>
                <c:pt idx="3">
                  <c:v>21.733568699999999</c:v>
                </c:pt>
                <c:pt idx="4">
                  <c:v>21.4331046</c:v>
                </c:pt>
                <c:pt idx="5">
                  <c:v>21.533259299999997</c:v>
                </c:pt>
                <c:pt idx="6">
                  <c:v>21.232795200000002</c:v>
                </c:pt>
                <c:pt idx="7">
                  <c:v>21.132640500000001</c:v>
                </c:pt>
                <c:pt idx="8">
                  <c:v>21.032485799999996</c:v>
                </c:pt>
                <c:pt idx="9">
                  <c:v>21.132640500000001</c:v>
                </c:pt>
                <c:pt idx="10">
                  <c:v>21.032485799999996</c:v>
                </c:pt>
                <c:pt idx="11">
                  <c:v>20.832176399999998</c:v>
                </c:pt>
                <c:pt idx="12">
                  <c:v>20.832176399999998</c:v>
                </c:pt>
                <c:pt idx="13">
                  <c:v>20.631867</c:v>
                </c:pt>
                <c:pt idx="14">
                  <c:v>20.732021700000001</c:v>
                </c:pt>
                <c:pt idx="15">
                  <c:v>20.732021700000001</c:v>
                </c:pt>
                <c:pt idx="16">
                  <c:v>20.732021700000001</c:v>
                </c:pt>
                <c:pt idx="17">
                  <c:v>20.732021700000001</c:v>
                </c:pt>
                <c:pt idx="18">
                  <c:v>20.631867</c:v>
                </c:pt>
                <c:pt idx="19">
                  <c:v>20.631867</c:v>
                </c:pt>
                <c:pt idx="20">
                  <c:v>20.732021700000001</c:v>
                </c:pt>
                <c:pt idx="21">
                  <c:v>20.932331099999999</c:v>
                </c:pt>
                <c:pt idx="22">
                  <c:v>21.232795200000002</c:v>
                </c:pt>
                <c:pt idx="23">
                  <c:v>21.332949899999999</c:v>
                </c:pt>
                <c:pt idx="24">
                  <c:v>21.332949899999999</c:v>
                </c:pt>
                <c:pt idx="25">
                  <c:v>21.232795200000002</c:v>
                </c:pt>
                <c:pt idx="26">
                  <c:v>20.932331099999999</c:v>
                </c:pt>
                <c:pt idx="27">
                  <c:v>20.932331099999999</c:v>
                </c:pt>
                <c:pt idx="28">
                  <c:v>20.932331099999999</c:v>
                </c:pt>
                <c:pt idx="29">
                  <c:v>20.932331099999999</c:v>
                </c:pt>
                <c:pt idx="30">
                  <c:v>21.132640500000001</c:v>
                </c:pt>
                <c:pt idx="31">
                  <c:v>21.032485799999996</c:v>
                </c:pt>
                <c:pt idx="32">
                  <c:v>20.932331099999999</c:v>
                </c:pt>
                <c:pt idx="33">
                  <c:v>21.032485799999996</c:v>
                </c:pt>
                <c:pt idx="34">
                  <c:v>21.633413999999998</c:v>
                </c:pt>
                <c:pt idx="35">
                  <c:v>21.4331046</c:v>
                </c:pt>
                <c:pt idx="36">
                  <c:v>21.533259299999997</c:v>
                </c:pt>
                <c:pt idx="37">
                  <c:v>21.332949899999999</c:v>
                </c:pt>
                <c:pt idx="38">
                  <c:v>21.4331046</c:v>
                </c:pt>
                <c:pt idx="39">
                  <c:v>21.633413999999998</c:v>
                </c:pt>
                <c:pt idx="40">
                  <c:v>21.533259299999997</c:v>
                </c:pt>
                <c:pt idx="41">
                  <c:v>21.4331046</c:v>
                </c:pt>
                <c:pt idx="42">
                  <c:v>21.332949899999999</c:v>
                </c:pt>
                <c:pt idx="43">
                  <c:v>21.633413999999998</c:v>
                </c:pt>
                <c:pt idx="44">
                  <c:v>21.4331046</c:v>
                </c:pt>
                <c:pt idx="45">
                  <c:v>21.4331046</c:v>
                </c:pt>
                <c:pt idx="46">
                  <c:v>21.332949899999999</c:v>
                </c:pt>
                <c:pt idx="47">
                  <c:v>21.633413999999998</c:v>
                </c:pt>
                <c:pt idx="48">
                  <c:v>21.633413999999998</c:v>
                </c:pt>
                <c:pt idx="49">
                  <c:v>21.633413999999998</c:v>
                </c:pt>
                <c:pt idx="50">
                  <c:v>21.733568699999999</c:v>
                </c:pt>
                <c:pt idx="51">
                  <c:v>21.633413999999998</c:v>
                </c:pt>
                <c:pt idx="52">
                  <c:v>21.633413999999998</c:v>
                </c:pt>
                <c:pt idx="53">
                  <c:v>21.533259299999997</c:v>
                </c:pt>
                <c:pt idx="54">
                  <c:v>21.332949899999999</c:v>
                </c:pt>
                <c:pt idx="55">
                  <c:v>21.232795200000002</c:v>
                </c:pt>
                <c:pt idx="56">
                  <c:v>21.332949899999999</c:v>
                </c:pt>
                <c:pt idx="57">
                  <c:v>21.332949899999999</c:v>
                </c:pt>
                <c:pt idx="58">
                  <c:v>21.332949899999999</c:v>
                </c:pt>
                <c:pt idx="59">
                  <c:v>21.4331046</c:v>
                </c:pt>
                <c:pt idx="60">
                  <c:v>21.232795200000002</c:v>
                </c:pt>
                <c:pt idx="61">
                  <c:v>21.132640500000001</c:v>
                </c:pt>
                <c:pt idx="62">
                  <c:v>21.232795200000002</c:v>
                </c:pt>
                <c:pt idx="63">
                  <c:v>21.032485799999996</c:v>
                </c:pt>
                <c:pt idx="64">
                  <c:v>21.032485799999996</c:v>
                </c:pt>
                <c:pt idx="65">
                  <c:v>21.032485799999996</c:v>
                </c:pt>
                <c:pt idx="66">
                  <c:v>20.932331099999999</c:v>
                </c:pt>
                <c:pt idx="67">
                  <c:v>21.032485799999996</c:v>
                </c:pt>
                <c:pt idx="68">
                  <c:v>21.132640500000001</c:v>
                </c:pt>
                <c:pt idx="69">
                  <c:v>21.032485799999996</c:v>
                </c:pt>
                <c:pt idx="70">
                  <c:v>21.132640500000001</c:v>
                </c:pt>
                <c:pt idx="71">
                  <c:v>21.132640500000001</c:v>
                </c:pt>
                <c:pt idx="72">
                  <c:v>20.932331099999999</c:v>
                </c:pt>
                <c:pt idx="73">
                  <c:v>21.032485799999996</c:v>
                </c:pt>
                <c:pt idx="74">
                  <c:v>21.032485799999996</c:v>
                </c:pt>
                <c:pt idx="75">
                  <c:v>21.032485799999996</c:v>
                </c:pt>
                <c:pt idx="76">
                  <c:v>21.032485799999996</c:v>
                </c:pt>
                <c:pt idx="77">
                  <c:v>20.932331099999999</c:v>
                </c:pt>
                <c:pt idx="78">
                  <c:v>21.132640500000001</c:v>
                </c:pt>
                <c:pt idx="79">
                  <c:v>21.032485799999996</c:v>
                </c:pt>
                <c:pt idx="80">
                  <c:v>21.132640500000001</c:v>
                </c:pt>
                <c:pt idx="81">
                  <c:v>21.032485799999996</c:v>
                </c:pt>
                <c:pt idx="82">
                  <c:v>21.032485799999996</c:v>
                </c:pt>
                <c:pt idx="83">
                  <c:v>21.032485799999996</c:v>
                </c:pt>
                <c:pt idx="84">
                  <c:v>21.132640500000001</c:v>
                </c:pt>
                <c:pt idx="85">
                  <c:v>21.4331046</c:v>
                </c:pt>
                <c:pt idx="86">
                  <c:v>21.232795200000002</c:v>
                </c:pt>
                <c:pt idx="87">
                  <c:v>21.032485799999996</c:v>
                </c:pt>
                <c:pt idx="88">
                  <c:v>21.232795200000002</c:v>
                </c:pt>
                <c:pt idx="89">
                  <c:v>21.132640500000001</c:v>
                </c:pt>
                <c:pt idx="90">
                  <c:v>21.232795200000002</c:v>
                </c:pt>
                <c:pt idx="91">
                  <c:v>21.232795200000002</c:v>
                </c:pt>
                <c:pt idx="92">
                  <c:v>21.132640500000001</c:v>
                </c:pt>
                <c:pt idx="93">
                  <c:v>21.032485799999996</c:v>
                </c:pt>
                <c:pt idx="94">
                  <c:v>20.932331099999999</c:v>
                </c:pt>
                <c:pt idx="95">
                  <c:v>21.032485799999996</c:v>
                </c:pt>
                <c:pt idx="96">
                  <c:v>20.932331099999999</c:v>
                </c:pt>
                <c:pt idx="97">
                  <c:v>20.932331099999999</c:v>
                </c:pt>
                <c:pt idx="98">
                  <c:v>21.032485799999996</c:v>
                </c:pt>
                <c:pt idx="99">
                  <c:v>21.032485799999996</c:v>
                </c:pt>
                <c:pt idx="100">
                  <c:v>21.032485799999996</c:v>
                </c:pt>
                <c:pt idx="101">
                  <c:v>21.032485799999996</c:v>
                </c:pt>
                <c:pt idx="102">
                  <c:v>21.032485799999996</c:v>
                </c:pt>
                <c:pt idx="103">
                  <c:v>21.132640500000001</c:v>
                </c:pt>
                <c:pt idx="104">
                  <c:v>21.032485799999996</c:v>
                </c:pt>
                <c:pt idx="105">
                  <c:v>21.232795200000002</c:v>
                </c:pt>
                <c:pt idx="106">
                  <c:v>21.232795200000002</c:v>
                </c:pt>
                <c:pt idx="107">
                  <c:v>21.132640500000001</c:v>
                </c:pt>
                <c:pt idx="108">
                  <c:v>21.132640500000001</c:v>
                </c:pt>
                <c:pt idx="109">
                  <c:v>21.032485799999996</c:v>
                </c:pt>
                <c:pt idx="110">
                  <c:v>21.132640500000001</c:v>
                </c:pt>
                <c:pt idx="111">
                  <c:v>21.132640500000001</c:v>
                </c:pt>
                <c:pt idx="112">
                  <c:v>21.132640500000001</c:v>
                </c:pt>
                <c:pt idx="113">
                  <c:v>21.032485799999996</c:v>
                </c:pt>
                <c:pt idx="114">
                  <c:v>21.032485799999996</c:v>
                </c:pt>
                <c:pt idx="115">
                  <c:v>21.032485799999996</c:v>
                </c:pt>
                <c:pt idx="116">
                  <c:v>21.032485799999996</c:v>
                </c:pt>
                <c:pt idx="117">
                  <c:v>21.032485799999996</c:v>
                </c:pt>
                <c:pt idx="118">
                  <c:v>20.932331099999999</c:v>
                </c:pt>
                <c:pt idx="119">
                  <c:v>20.932331099999999</c:v>
                </c:pt>
                <c:pt idx="120">
                  <c:v>21.032485799999996</c:v>
                </c:pt>
                <c:pt idx="121">
                  <c:v>21.232795200000002</c:v>
                </c:pt>
                <c:pt idx="122">
                  <c:v>21.132640500000001</c:v>
                </c:pt>
                <c:pt idx="123">
                  <c:v>21.032485799999996</c:v>
                </c:pt>
                <c:pt idx="124">
                  <c:v>20.932331099999999</c:v>
                </c:pt>
                <c:pt idx="125">
                  <c:v>21.232795200000002</c:v>
                </c:pt>
                <c:pt idx="126">
                  <c:v>21.232795200000002</c:v>
                </c:pt>
                <c:pt idx="127">
                  <c:v>21.132640500000001</c:v>
                </c:pt>
                <c:pt idx="128">
                  <c:v>21.032485799999996</c:v>
                </c:pt>
                <c:pt idx="129">
                  <c:v>21.032485799999996</c:v>
                </c:pt>
                <c:pt idx="130">
                  <c:v>20.932331099999999</c:v>
                </c:pt>
                <c:pt idx="131">
                  <c:v>21.032485799999996</c:v>
                </c:pt>
                <c:pt idx="132">
                  <c:v>21.032485799999996</c:v>
                </c:pt>
                <c:pt idx="133">
                  <c:v>21.032485799999996</c:v>
                </c:pt>
                <c:pt idx="134">
                  <c:v>20.932331099999999</c:v>
                </c:pt>
                <c:pt idx="135">
                  <c:v>21.132640500000001</c:v>
                </c:pt>
                <c:pt idx="136">
                  <c:v>21.332949899999999</c:v>
                </c:pt>
                <c:pt idx="137">
                  <c:v>21.332949899999999</c:v>
                </c:pt>
                <c:pt idx="138">
                  <c:v>21.132640500000001</c:v>
                </c:pt>
                <c:pt idx="139">
                  <c:v>21.032485799999996</c:v>
                </c:pt>
                <c:pt idx="140">
                  <c:v>20.932331099999999</c:v>
                </c:pt>
                <c:pt idx="141">
                  <c:v>20.932331099999999</c:v>
                </c:pt>
                <c:pt idx="142">
                  <c:v>20.932331099999999</c:v>
                </c:pt>
                <c:pt idx="143">
                  <c:v>21.032485799999996</c:v>
                </c:pt>
                <c:pt idx="144">
                  <c:v>20.932331099999999</c:v>
                </c:pt>
                <c:pt idx="145">
                  <c:v>21.132640500000001</c:v>
                </c:pt>
                <c:pt idx="146">
                  <c:v>20.932331099999999</c:v>
                </c:pt>
                <c:pt idx="147">
                  <c:v>20.832176399999998</c:v>
                </c:pt>
                <c:pt idx="148">
                  <c:v>20.932331099999999</c:v>
                </c:pt>
                <c:pt idx="149">
                  <c:v>20.832176399999998</c:v>
                </c:pt>
                <c:pt idx="150">
                  <c:v>20.832176399999998</c:v>
                </c:pt>
                <c:pt idx="151">
                  <c:v>20.832176399999998</c:v>
                </c:pt>
                <c:pt idx="152">
                  <c:v>21.032485799999996</c:v>
                </c:pt>
                <c:pt idx="153">
                  <c:v>21.332949899999999</c:v>
                </c:pt>
                <c:pt idx="154">
                  <c:v>21.332949899999999</c:v>
                </c:pt>
                <c:pt idx="155">
                  <c:v>21.232795200000002</c:v>
                </c:pt>
                <c:pt idx="156">
                  <c:v>21.132640500000001</c:v>
                </c:pt>
                <c:pt idx="157">
                  <c:v>21.232795200000002</c:v>
                </c:pt>
                <c:pt idx="158">
                  <c:v>21.132640500000001</c:v>
                </c:pt>
                <c:pt idx="159">
                  <c:v>20.932331099999999</c:v>
                </c:pt>
                <c:pt idx="160">
                  <c:v>20.932331099999999</c:v>
                </c:pt>
                <c:pt idx="161">
                  <c:v>20.832176399999998</c:v>
                </c:pt>
                <c:pt idx="162">
                  <c:v>20.732021700000001</c:v>
                </c:pt>
                <c:pt idx="163">
                  <c:v>20.832176399999998</c:v>
                </c:pt>
                <c:pt idx="164">
                  <c:v>20.832176399999998</c:v>
                </c:pt>
                <c:pt idx="165">
                  <c:v>20.832176399999998</c:v>
                </c:pt>
                <c:pt idx="166">
                  <c:v>20.832176399999998</c:v>
                </c:pt>
                <c:pt idx="167">
                  <c:v>20.932331099999999</c:v>
                </c:pt>
                <c:pt idx="168">
                  <c:v>21.232795200000002</c:v>
                </c:pt>
                <c:pt idx="169">
                  <c:v>21.232795200000002</c:v>
                </c:pt>
                <c:pt idx="170">
                  <c:v>21.232795200000002</c:v>
                </c:pt>
                <c:pt idx="171">
                  <c:v>21.4331046</c:v>
                </c:pt>
                <c:pt idx="172">
                  <c:v>21.232795200000002</c:v>
                </c:pt>
                <c:pt idx="173">
                  <c:v>21.032485799999996</c:v>
                </c:pt>
                <c:pt idx="174">
                  <c:v>21.032485799999996</c:v>
                </c:pt>
                <c:pt idx="175">
                  <c:v>20.932331099999999</c:v>
                </c:pt>
                <c:pt idx="176">
                  <c:v>20.732021700000001</c:v>
                </c:pt>
                <c:pt idx="177">
                  <c:v>20.932331099999999</c:v>
                </c:pt>
                <c:pt idx="178">
                  <c:v>20.932331099999999</c:v>
                </c:pt>
                <c:pt idx="179">
                  <c:v>20.832176399999998</c:v>
                </c:pt>
                <c:pt idx="180">
                  <c:v>20.732021700000001</c:v>
                </c:pt>
                <c:pt idx="181">
                  <c:v>20.631867</c:v>
                </c:pt>
                <c:pt idx="182">
                  <c:v>20.631867</c:v>
                </c:pt>
                <c:pt idx="183">
                  <c:v>20.531712299999999</c:v>
                </c:pt>
                <c:pt idx="184">
                  <c:v>20.531712299999999</c:v>
                </c:pt>
                <c:pt idx="185">
                  <c:v>20.531712299999999</c:v>
                </c:pt>
                <c:pt idx="186">
                  <c:v>20.531712299999999</c:v>
                </c:pt>
                <c:pt idx="187">
                  <c:v>20.531712299999999</c:v>
                </c:pt>
                <c:pt idx="188">
                  <c:v>20.531712299999999</c:v>
                </c:pt>
                <c:pt idx="189">
                  <c:v>20.631867</c:v>
                </c:pt>
                <c:pt idx="190">
                  <c:v>20.732021700000001</c:v>
                </c:pt>
                <c:pt idx="191">
                  <c:v>20.832176399999998</c:v>
                </c:pt>
                <c:pt idx="192">
                  <c:v>20.932331099999999</c:v>
                </c:pt>
                <c:pt idx="193">
                  <c:v>20.732021700000001</c:v>
                </c:pt>
                <c:pt idx="194">
                  <c:v>20.732021700000001</c:v>
                </c:pt>
                <c:pt idx="195">
                  <c:v>20.732021700000001</c:v>
                </c:pt>
                <c:pt idx="196">
                  <c:v>20.832176399999998</c:v>
                </c:pt>
                <c:pt idx="197">
                  <c:v>20.732021700000001</c:v>
                </c:pt>
                <c:pt idx="198">
                  <c:v>20.631867</c:v>
                </c:pt>
                <c:pt idx="199">
                  <c:v>20.631867</c:v>
                </c:pt>
                <c:pt idx="200">
                  <c:v>20.631867</c:v>
                </c:pt>
                <c:pt idx="201">
                  <c:v>20.631867</c:v>
                </c:pt>
                <c:pt idx="202">
                  <c:v>20.631867</c:v>
                </c:pt>
                <c:pt idx="203">
                  <c:v>20.631867</c:v>
                </c:pt>
                <c:pt idx="204">
                  <c:v>20.631867</c:v>
                </c:pt>
                <c:pt idx="205">
                  <c:v>20.732021700000001</c:v>
                </c:pt>
                <c:pt idx="206">
                  <c:v>20.932331099999999</c:v>
                </c:pt>
                <c:pt idx="207">
                  <c:v>20.932331099999999</c:v>
                </c:pt>
                <c:pt idx="208">
                  <c:v>20.832176399999998</c:v>
                </c:pt>
                <c:pt idx="209">
                  <c:v>20.832176399999998</c:v>
                </c:pt>
                <c:pt idx="210">
                  <c:v>20.832176399999998</c:v>
                </c:pt>
                <c:pt idx="211">
                  <c:v>20.732021700000001</c:v>
                </c:pt>
                <c:pt idx="212">
                  <c:v>20.832176399999998</c:v>
                </c:pt>
                <c:pt idx="213">
                  <c:v>20.832176399999998</c:v>
                </c:pt>
                <c:pt idx="214">
                  <c:v>20.832176399999998</c:v>
                </c:pt>
                <c:pt idx="215">
                  <c:v>20.832176399999998</c:v>
                </c:pt>
                <c:pt idx="216">
                  <c:v>20.832176399999998</c:v>
                </c:pt>
                <c:pt idx="217">
                  <c:v>20.832176399999998</c:v>
                </c:pt>
                <c:pt idx="218">
                  <c:v>20.832176399999998</c:v>
                </c:pt>
                <c:pt idx="219">
                  <c:v>20.932331099999999</c:v>
                </c:pt>
                <c:pt idx="220">
                  <c:v>20.932331099999999</c:v>
                </c:pt>
                <c:pt idx="221">
                  <c:v>20.932331099999999</c:v>
                </c:pt>
                <c:pt idx="222">
                  <c:v>20.932331099999999</c:v>
                </c:pt>
                <c:pt idx="223">
                  <c:v>21.032485799999996</c:v>
                </c:pt>
                <c:pt idx="224">
                  <c:v>21.032485799999996</c:v>
                </c:pt>
                <c:pt idx="225">
                  <c:v>21.032485799999996</c:v>
                </c:pt>
                <c:pt idx="226">
                  <c:v>20.932331099999999</c:v>
                </c:pt>
                <c:pt idx="227">
                  <c:v>20.832176399999998</c:v>
                </c:pt>
                <c:pt idx="228">
                  <c:v>20.832176399999998</c:v>
                </c:pt>
                <c:pt idx="229">
                  <c:v>20.832176399999998</c:v>
                </c:pt>
                <c:pt idx="230">
                  <c:v>20.732021700000001</c:v>
                </c:pt>
                <c:pt idx="231">
                  <c:v>20.832176399999998</c:v>
                </c:pt>
                <c:pt idx="232">
                  <c:v>20.732021700000001</c:v>
                </c:pt>
                <c:pt idx="233">
                  <c:v>20.732021700000001</c:v>
                </c:pt>
                <c:pt idx="234">
                  <c:v>20.732021700000001</c:v>
                </c:pt>
                <c:pt idx="235">
                  <c:v>20.832176399999998</c:v>
                </c:pt>
                <c:pt idx="236">
                  <c:v>20.832176399999998</c:v>
                </c:pt>
                <c:pt idx="237">
                  <c:v>20.832176399999998</c:v>
                </c:pt>
                <c:pt idx="238">
                  <c:v>20.932331099999999</c:v>
                </c:pt>
                <c:pt idx="239">
                  <c:v>20.832176399999998</c:v>
                </c:pt>
                <c:pt idx="240">
                  <c:v>20.832176399999998</c:v>
                </c:pt>
                <c:pt idx="241">
                  <c:v>20.832176399999998</c:v>
                </c:pt>
                <c:pt idx="242">
                  <c:v>20.732021700000001</c:v>
                </c:pt>
                <c:pt idx="243">
                  <c:v>20.631867</c:v>
                </c:pt>
                <c:pt idx="244">
                  <c:v>20.631867</c:v>
                </c:pt>
                <c:pt idx="245">
                  <c:v>20.631867</c:v>
                </c:pt>
                <c:pt idx="246">
                  <c:v>20.631867</c:v>
                </c:pt>
                <c:pt idx="247">
                  <c:v>20.631867</c:v>
                </c:pt>
                <c:pt idx="248">
                  <c:v>20.531712299999999</c:v>
                </c:pt>
                <c:pt idx="249">
                  <c:v>20.531712299999999</c:v>
                </c:pt>
                <c:pt idx="250">
                  <c:v>20.531712299999999</c:v>
                </c:pt>
                <c:pt idx="251">
                  <c:v>20.531712299999999</c:v>
                </c:pt>
                <c:pt idx="252">
                  <c:v>20.531712299999999</c:v>
                </c:pt>
                <c:pt idx="253">
                  <c:v>20.531712299999999</c:v>
                </c:pt>
                <c:pt idx="254">
                  <c:v>20.531712299999999</c:v>
                </c:pt>
                <c:pt idx="255">
                  <c:v>20.531712299999999</c:v>
                </c:pt>
                <c:pt idx="256">
                  <c:v>20.531712299999999</c:v>
                </c:pt>
                <c:pt idx="257">
                  <c:v>20.631867</c:v>
                </c:pt>
                <c:pt idx="258">
                  <c:v>20.531712299999999</c:v>
                </c:pt>
                <c:pt idx="259">
                  <c:v>20.531712299999999</c:v>
                </c:pt>
                <c:pt idx="260">
                  <c:v>20.732021700000001</c:v>
                </c:pt>
                <c:pt idx="261">
                  <c:v>20.932331099999999</c:v>
                </c:pt>
                <c:pt idx="262">
                  <c:v>21.232795200000002</c:v>
                </c:pt>
                <c:pt idx="263">
                  <c:v>20.932331099999999</c:v>
                </c:pt>
                <c:pt idx="264">
                  <c:v>20.832176399999998</c:v>
                </c:pt>
                <c:pt idx="265">
                  <c:v>20.832176399999998</c:v>
                </c:pt>
                <c:pt idx="266">
                  <c:v>20.732021700000001</c:v>
                </c:pt>
                <c:pt idx="267">
                  <c:v>20.732021700000001</c:v>
                </c:pt>
                <c:pt idx="268">
                  <c:v>20.732021700000001</c:v>
                </c:pt>
                <c:pt idx="269">
                  <c:v>20.732021700000001</c:v>
                </c:pt>
                <c:pt idx="270">
                  <c:v>20.832176399999998</c:v>
                </c:pt>
                <c:pt idx="271">
                  <c:v>20.932331099999999</c:v>
                </c:pt>
                <c:pt idx="272">
                  <c:v>20.932331099999999</c:v>
                </c:pt>
                <c:pt idx="273">
                  <c:v>20.832176399999998</c:v>
                </c:pt>
                <c:pt idx="274">
                  <c:v>20.732021700000001</c:v>
                </c:pt>
                <c:pt idx="275">
                  <c:v>20.631867</c:v>
                </c:pt>
                <c:pt idx="276">
                  <c:v>20.732021700000001</c:v>
                </c:pt>
                <c:pt idx="277">
                  <c:v>20.732021700000001</c:v>
                </c:pt>
                <c:pt idx="278">
                  <c:v>20.631867</c:v>
                </c:pt>
                <c:pt idx="279">
                  <c:v>20.631867</c:v>
                </c:pt>
                <c:pt idx="280">
                  <c:v>20.531712299999999</c:v>
                </c:pt>
                <c:pt idx="281">
                  <c:v>20.531712299999999</c:v>
                </c:pt>
                <c:pt idx="282">
                  <c:v>20.531712299999999</c:v>
                </c:pt>
                <c:pt idx="283">
                  <c:v>20.531712299999999</c:v>
                </c:pt>
                <c:pt idx="284">
                  <c:v>20.431557600000001</c:v>
                </c:pt>
                <c:pt idx="285">
                  <c:v>20.431557600000001</c:v>
                </c:pt>
                <c:pt idx="286">
                  <c:v>20.431557600000001</c:v>
                </c:pt>
                <c:pt idx="287">
                  <c:v>20.431557600000001</c:v>
                </c:pt>
                <c:pt idx="288">
                  <c:v>20.531712299999999</c:v>
                </c:pt>
                <c:pt idx="289">
                  <c:v>20.631867</c:v>
                </c:pt>
                <c:pt idx="290">
                  <c:v>20.832176399999998</c:v>
                </c:pt>
                <c:pt idx="291">
                  <c:v>21.132640500000001</c:v>
                </c:pt>
                <c:pt idx="292">
                  <c:v>20.932331099999999</c:v>
                </c:pt>
                <c:pt idx="293">
                  <c:v>20.832176399999998</c:v>
                </c:pt>
                <c:pt idx="294">
                  <c:v>20.732021700000001</c:v>
                </c:pt>
                <c:pt idx="295">
                  <c:v>20.631867</c:v>
                </c:pt>
                <c:pt idx="296">
                  <c:v>20.531712299999999</c:v>
                </c:pt>
                <c:pt idx="297">
                  <c:v>20.531712299999999</c:v>
                </c:pt>
                <c:pt idx="298">
                  <c:v>20.531712299999999</c:v>
                </c:pt>
                <c:pt idx="299">
                  <c:v>20.531712299999999</c:v>
                </c:pt>
                <c:pt idx="300">
                  <c:v>20.531712299999999</c:v>
                </c:pt>
                <c:pt idx="301">
                  <c:v>20.531712299999999</c:v>
                </c:pt>
                <c:pt idx="302">
                  <c:v>20.631867</c:v>
                </c:pt>
                <c:pt idx="303">
                  <c:v>20.631867</c:v>
                </c:pt>
                <c:pt idx="304">
                  <c:v>20.631867</c:v>
                </c:pt>
                <c:pt idx="305">
                  <c:v>20.732021700000001</c:v>
                </c:pt>
                <c:pt idx="306">
                  <c:v>20.832176399999998</c:v>
                </c:pt>
                <c:pt idx="307">
                  <c:v>20.832176399999998</c:v>
                </c:pt>
                <c:pt idx="308">
                  <c:v>20.732021700000001</c:v>
                </c:pt>
                <c:pt idx="309">
                  <c:v>20.732021700000001</c:v>
                </c:pt>
                <c:pt idx="310">
                  <c:v>20.732021700000001</c:v>
                </c:pt>
                <c:pt idx="311">
                  <c:v>20.631867</c:v>
                </c:pt>
                <c:pt idx="312">
                  <c:v>20.631867</c:v>
                </c:pt>
                <c:pt idx="313">
                  <c:v>20.531712299999999</c:v>
                </c:pt>
                <c:pt idx="314">
                  <c:v>20.631867</c:v>
                </c:pt>
                <c:pt idx="315">
                  <c:v>20.531712299999999</c:v>
                </c:pt>
                <c:pt idx="316">
                  <c:v>20.732021700000001</c:v>
                </c:pt>
                <c:pt idx="317">
                  <c:v>20.732021700000001</c:v>
                </c:pt>
                <c:pt idx="318">
                  <c:v>20.732021700000001</c:v>
                </c:pt>
                <c:pt idx="319">
                  <c:v>20.631867</c:v>
                </c:pt>
                <c:pt idx="320">
                  <c:v>20.832176399999998</c:v>
                </c:pt>
                <c:pt idx="321">
                  <c:v>20.732021700000001</c:v>
                </c:pt>
                <c:pt idx="322">
                  <c:v>20.832176399999998</c:v>
                </c:pt>
                <c:pt idx="323">
                  <c:v>20.932331099999999</c:v>
                </c:pt>
                <c:pt idx="324">
                  <c:v>20.832176399999998</c:v>
                </c:pt>
                <c:pt idx="325">
                  <c:v>20.832176399999998</c:v>
                </c:pt>
                <c:pt idx="326">
                  <c:v>20.932331099999999</c:v>
                </c:pt>
                <c:pt idx="327">
                  <c:v>20.832176399999998</c:v>
                </c:pt>
                <c:pt idx="328">
                  <c:v>20.832176399999998</c:v>
                </c:pt>
                <c:pt idx="329">
                  <c:v>20.832176399999998</c:v>
                </c:pt>
                <c:pt idx="330">
                  <c:v>20.832176399999998</c:v>
                </c:pt>
                <c:pt idx="331">
                  <c:v>20.832176399999998</c:v>
                </c:pt>
                <c:pt idx="332">
                  <c:v>21.332949899999999</c:v>
                </c:pt>
                <c:pt idx="333">
                  <c:v>21.132640500000001</c:v>
                </c:pt>
                <c:pt idx="334">
                  <c:v>21.032485799999996</c:v>
                </c:pt>
                <c:pt idx="335">
                  <c:v>21.132640500000001</c:v>
                </c:pt>
                <c:pt idx="336">
                  <c:v>21.232795200000002</c:v>
                </c:pt>
                <c:pt idx="337">
                  <c:v>21.032485799999996</c:v>
                </c:pt>
                <c:pt idx="338">
                  <c:v>20.932331099999999</c:v>
                </c:pt>
                <c:pt idx="339">
                  <c:v>20.732021700000001</c:v>
                </c:pt>
                <c:pt idx="340">
                  <c:v>20.732021700000001</c:v>
                </c:pt>
                <c:pt idx="341">
                  <c:v>20.631867</c:v>
                </c:pt>
                <c:pt idx="342">
                  <c:v>20.631867</c:v>
                </c:pt>
                <c:pt idx="343">
                  <c:v>20.732021700000001</c:v>
                </c:pt>
                <c:pt idx="344">
                  <c:v>20.631867</c:v>
                </c:pt>
                <c:pt idx="345">
                  <c:v>20.832176399999998</c:v>
                </c:pt>
                <c:pt idx="346">
                  <c:v>20.832176399999998</c:v>
                </c:pt>
                <c:pt idx="347">
                  <c:v>20.832176399999998</c:v>
                </c:pt>
                <c:pt idx="348">
                  <c:v>20.732021700000001</c:v>
                </c:pt>
                <c:pt idx="349">
                  <c:v>20.631867</c:v>
                </c:pt>
                <c:pt idx="350">
                  <c:v>20.631867</c:v>
                </c:pt>
                <c:pt idx="351">
                  <c:v>20.631867</c:v>
                </c:pt>
                <c:pt idx="352">
                  <c:v>20.631867</c:v>
                </c:pt>
                <c:pt idx="353">
                  <c:v>20.732021700000001</c:v>
                </c:pt>
                <c:pt idx="354">
                  <c:v>20.932331099999999</c:v>
                </c:pt>
                <c:pt idx="355">
                  <c:v>21.032485799999996</c:v>
                </c:pt>
                <c:pt idx="356">
                  <c:v>21.032485799999996</c:v>
                </c:pt>
                <c:pt idx="357">
                  <c:v>21.032485799999996</c:v>
                </c:pt>
                <c:pt idx="358">
                  <c:v>21.032485799999996</c:v>
                </c:pt>
                <c:pt idx="359">
                  <c:v>20.932331099999999</c:v>
                </c:pt>
                <c:pt idx="360">
                  <c:v>21.132640500000001</c:v>
                </c:pt>
                <c:pt idx="361">
                  <c:v>20.932331099999999</c:v>
                </c:pt>
                <c:pt idx="362">
                  <c:v>20.932331099999999</c:v>
                </c:pt>
                <c:pt idx="363">
                  <c:v>20.932331099999999</c:v>
                </c:pt>
                <c:pt idx="364">
                  <c:v>20.932331099999999</c:v>
                </c:pt>
                <c:pt idx="365">
                  <c:v>20.832176399999998</c:v>
                </c:pt>
                <c:pt idx="366">
                  <c:v>20.832176399999998</c:v>
                </c:pt>
                <c:pt idx="367">
                  <c:v>20.832176399999998</c:v>
                </c:pt>
                <c:pt idx="368">
                  <c:v>20.832176399999998</c:v>
                </c:pt>
                <c:pt idx="369">
                  <c:v>20.732021700000001</c:v>
                </c:pt>
                <c:pt idx="370">
                  <c:v>20.631867</c:v>
                </c:pt>
                <c:pt idx="371">
                  <c:v>20.732021700000001</c:v>
                </c:pt>
                <c:pt idx="372">
                  <c:v>20.832176399999998</c:v>
                </c:pt>
                <c:pt idx="373">
                  <c:v>21.032485799999996</c:v>
                </c:pt>
                <c:pt idx="374">
                  <c:v>21.032485799999996</c:v>
                </c:pt>
                <c:pt idx="375">
                  <c:v>21.032485799999996</c:v>
                </c:pt>
                <c:pt idx="376">
                  <c:v>21.132640500000001</c:v>
                </c:pt>
                <c:pt idx="377">
                  <c:v>21.332949899999999</c:v>
                </c:pt>
                <c:pt idx="378">
                  <c:v>21.232795200000002</c:v>
                </c:pt>
                <c:pt idx="379">
                  <c:v>21.232795200000002</c:v>
                </c:pt>
                <c:pt idx="380">
                  <c:v>21.132640500000001</c:v>
                </c:pt>
                <c:pt idx="381">
                  <c:v>21.032485799999996</c:v>
                </c:pt>
                <c:pt idx="382">
                  <c:v>20.732021700000001</c:v>
                </c:pt>
                <c:pt idx="383">
                  <c:v>20.732021700000001</c:v>
                </c:pt>
                <c:pt idx="384">
                  <c:v>20.631867</c:v>
                </c:pt>
                <c:pt idx="385">
                  <c:v>20.631867</c:v>
                </c:pt>
                <c:pt idx="386">
                  <c:v>20.631867</c:v>
                </c:pt>
                <c:pt idx="387">
                  <c:v>20.631867</c:v>
                </c:pt>
                <c:pt idx="388">
                  <c:v>20.631867</c:v>
                </c:pt>
                <c:pt idx="389">
                  <c:v>20.932331099999999</c:v>
                </c:pt>
                <c:pt idx="390">
                  <c:v>21.132640500000001</c:v>
                </c:pt>
                <c:pt idx="391">
                  <c:v>21.132640500000001</c:v>
                </c:pt>
                <c:pt idx="392">
                  <c:v>21.132640500000001</c:v>
                </c:pt>
                <c:pt idx="393">
                  <c:v>21.032485799999996</c:v>
                </c:pt>
                <c:pt idx="394">
                  <c:v>21.032485799999996</c:v>
                </c:pt>
                <c:pt idx="395">
                  <c:v>21.232795200000002</c:v>
                </c:pt>
                <c:pt idx="396">
                  <c:v>21.533259299999997</c:v>
                </c:pt>
                <c:pt idx="397">
                  <c:v>21.533259299999997</c:v>
                </c:pt>
                <c:pt idx="398">
                  <c:v>21.332949899999999</c:v>
                </c:pt>
                <c:pt idx="399">
                  <c:v>21.332949899999999</c:v>
                </c:pt>
                <c:pt idx="400">
                  <c:v>21.533259299999997</c:v>
                </c:pt>
                <c:pt idx="401">
                  <c:v>21.4331046</c:v>
                </c:pt>
                <c:pt idx="402">
                  <c:v>21.232795200000002</c:v>
                </c:pt>
                <c:pt idx="403">
                  <c:v>21.332949899999999</c:v>
                </c:pt>
                <c:pt idx="404">
                  <c:v>21.232795200000002</c:v>
                </c:pt>
                <c:pt idx="405">
                  <c:v>21.132640500000001</c:v>
                </c:pt>
                <c:pt idx="406">
                  <c:v>21.132640500000001</c:v>
                </c:pt>
                <c:pt idx="407">
                  <c:v>21.132640500000001</c:v>
                </c:pt>
                <c:pt idx="408">
                  <c:v>20.932331099999999</c:v>
                </c:pt>
                <c:pt idx="409">
                  <c:v>20.932331099999999</c:v>
                </c:pt>
                <c:pt idx="410">
                  <c:v>21.032485799999996</c:v>
                </c:pt>
                <c:pt idx="411">
                  <c:v>20.732021700000001</c:v>
                </c:pt>
                <c:pt idx="412">
                  <c:v>20.631867</c:v>
                </c:pt>
                <c:pt idx="413">
                  <c:v>20.531712299999999</c:v>
                </c:pt>
                <c:pt idx="414">
                  <c:v>20.631867</c:v>
                </c:pt>
                <c:pt idx="415">
                  <c:v>20.631867</c:v>
                </c:pt>
                <c:pt idx="416">
                  <c:v>20.531712299999999</c:v>
                </c:pt>
                <c:pt idx="417">
                  <c:v>20.431557600000001</c:v>
                </c:pt>
                <c:pt idx="418">
                  <c:v>20.431557600000001</c:v>
                </c:pt>
                <c:pt idx="419">
                  <c:v>20.531712299999999</c:v>
                </c:pt>
                <c:pt idx="420">
                  <c:v>20.531712299999999</c:v>
                </c:pt>
                <c:pt idx="421">
                  <c:v>20.531712299999999</c:v>
                </c:pt>
                <c:pt idx="422">
                  <c:v>20.431557600000001</c:v>
                </c:pt>
                <c:pt idx="423">
                  <c:v>20.331402899999997</c:v>
                </c:pt>
                <c:pt idx="424">
                  <c:v>20.431557600000001</c:v>
                </c:pt>
                <c:pt idx="425">
                  <c:v>20.631867</c:v>
                </c:pt>
                <c:pt idx="426">
                  <c:v>20.732021700000001</c:v>
                </c:pt>
                <c:pt idx="427">
                  <c:v>20.832176399999998</c:v>
                </c:pt>
                <c:pt idx="428">
                  <c:v>20.832176399999998</c:v>
                </c:pt>
                <c:pt idx="429">
                  <c:v>20.832176399999998</c:v>
                </c:pt>
                <c:pt idx="430">
                  <c:v>20.832176399999998</c:v>
                </c:pt>
                <c:pt idx="431">
                  <c:v>20.832176399999998</c:v>
                </c:pt>
                <c:pt idx="432">
                  <c:v>20.732021700000001</c:v>
                </c:pt>
                <c:pt idx="433">
                  <c:v>20.832176399999998</c:v>
                </c:pt>
                <c:pt idx="434">
                  <c:v>20.631867</c:v>
                </c:pt>
                <c:pt idx="435">
                  <c:v>20.531712299999999</c:v>
                </c:pt>
                <c:pt idx="436">
                  <c:v>20.531712299999999</c:v>
                </c:pt>
                <c:pt idx="437">
                  <c:v>20.531712299999999</c:v>
                </c:pt>
                <c:pt idx="438">
                  <c:v>20.631867</c:v>
                </c:pt>
                <c:pt idx="439">
                  <c:v>20.631867</c:v>
                </c:pt>
                <c:pt idx="440">
                  <c:v>20.732021700000001</c:v>
                </c:pt>
              </c:numCache>
            </c:numRef>
          </c:yVal>
          <c:smooth val="1"/>
          <c:extLst>
            <c:ext xmlns:c16="http://schemas.microsoft.com/office/drawing/2014/chart" uri="{C3380CC4-5D6E-409C-BE32-E72D297353CC}">
              <c16:uniqueId val="{00000002-D2AD-4611-BC86-E0537706416A}"/>
            </c:ext>
          </c:extLst>
        </c:ser>
        <c:ser>
          <c:idx val="3"/>
          <c:order val="3"/>
          <c:tx>
            <c:v>Air Outlet</c:v>
          </c:tx>
          <c:spPr>
            <a:ln w="25400">
              <a:solidFill>
                <a:schemeClr val="tx1"/>
              </a:solidFill>
              <a:prstDash val="sysDot"/>
            </a:ln>
          </c:spPr>
          <c:marker>
            <c:symbol val="none"/>
          </c:marker>
          <c:xVal>
            <c:numRef>
              <c:f>'Exp 1'!$AE$4:$AE$896</c:f>
              <c:numCache>
                <c:formatCode>General</c:formatCode>
                <c:ptCount val="441"/>
                <c:pt idx="0">
                  <c:v>0</c:v>
                </c:pt>
                <c:pt idx="1">
                  <c:v>2</c:v>
                </c:pt>
                <c:pt idx="2">
                  <c:v>4</c:v>
                </c:pt>
                <c:pt idx="3">
                  <c:v>6</c:v>
                </c:pt>
                <c:pt idx="4">
                  <c:v>8</c:v>
                </c:pt>
                <c:pt idx="5">
                  <c:v>10</c:v>
                </c:pt>
                <c:pt idx="6">
                  <c:v>13</c:v>
                </c:pt>
                <c:pt idx="7">
                  <c:v>15</c:v>
                </c:pt>
                <c:pt idx="8">
                  <c:v>17</c:v>
                </c:pt>
                <c:pt idx="9">
                  <c:v>19</c:v>
                </c:pt>
                <c:pt idx="10">
                  <c:v>21</c:v>
                </c:pt>
                <c:pt idx="11">
                  <c:v>23</c:v>
                </c:pt>
                <c:pt idx="12">
                  <c:v>25</c:v>
                </c:pt>
                <c:pt idx="13">
                  <c:v>27</c:v>
                </c:pt>
                <c:pt idx="14">
                  <c:v>30</c:v>
                </c:pt>
                <c:pt idx="15">
                  <c:v>32</c:v>
                </c:pt>
                <c:pt idx="16">
                  <c:v>34</c:v>
                </c:pt>
                <c:pt idx="17">
                  <c:v>36</c:v>
                </c:pt>
                <c:pt idx="18">
                  <c:v>38</c:v>
                </c:pt>
                <c:pt idx="19">
                  <c:v>40</c:v>
                </c:pt>
                <c:pt idx="20">
                  <c:v>42</c:v>
                </c:pt>
                <c:pt idx="21">
                  <c:v>44</c:v>
                </c:pt>
                <c:pt idx="22">
                  <c:v>47</c:v>
                </c:pt>
                <c:pt idx="23">
                  <c:v>49</c:v>
                </c:pt>
                <c:pt idx="24">
                  <c:v>51</c:v>
                </c:pt>
                <c:pt idx="25">
                  <c:v>53</c:v>
                </c:pt>
                <c:pt idx="26">
                  <c:v>55</c:v>
                </c:pt>
                <c:pt idx="27">
                  <c:v>57</c:v>
                </c:pt>
                <c:pt idx="28">
                  <c:v>59</c:v>
                </c:pt>
                <c:pt idx="29">
                  <c:v>61</c:v>
                </c:pt>
                <c:pt idx="30">
                  <c:v>64</c:v>
                </c:pt>
                <c:pt idx="31">
                  <c:v>66</c:v>
                </c:pt>
                <c:pt idx="32">
                  <c:v>68</c:v>
                </c:pt>
                <c:pt idx="33">
                  <c:v>70</c:v>
                </c:pt>
                <c:pt idx="34">
                  <c:v>72</c:v>
                </c:pt>
                <c:pt idx="35">
                  <c:v>74</c:v>
                </c:pt>
                <c:pt idx="36">
                  <c:v>76</c:v>
                </c:pt>
                <c:pt idx="37">
                  <c:v>78</c:v>
                </c:pt>
                <c:pt idx="38">
                  <c:v>81</c:v>
                </c:pt>
                <c:pt idx="39">
                  <c:v>83</c:v>
                </c:pt>
                <c:pt idx="40">
                  <c:v>85</c:v>
                </c:pt>
                <c:pt idx="41">
                  <c:v>87</c:v>
                </c:pt>
                <c:pt idx="42">
                  <c:v>89</c:v>
                </c:pt>
                <c:pt idx="43">
                  <c:v>91</c:v>
                </c:pt>
                <c:pt idx="44">
                  <c:v>93</c:v>
                </c:pt>
                <c:pt idx="45">
                  <c:v>95</c:v>
                </c:pt>
                <c:pt idx="46">
                  <c:v>98</c:v>
                </c:pt>
                <c:pt idx="47">
                  <c:v>100</c:v>
                </c:pt>
                <c:pt idx="48">
                  <c:v>102</c:v>
                </c:pt>
                <c:pt idx="49">
                  <c:v>104</c:v>
                </c:pt>
                <c:pt idx="50">
                  <c:v>106</c:v>
                </c:pt>
                <c:pt idx="51">
                  <c:v>108</c:v>
                </c:pt>
                <c:pt idx="52">
                  <c:v>110</c:v>
                </c:pt>
                <c:pt idx="53">
                  <c:v>112</c:v>
                </c:pt>
                <c:pt idx="54">
                  <c:v>115</c:v>
                </c:pt>
                <c:pt idx="55">
                  <c:v>117</c:v>
                </c:pt>
                <c:pt idx="56">
                  <c:v>119</c:v>
                </c:pt>
                <c:pt idx="57">
                  <c:v>121</c:v>
                </c:pt>
                <c:pt idx="58">
                  <c:v>123</c:v>
                </c:pt>
                <c:pt idx="59">
                  <c:v>125</c:v>
                </c:pt>
                <c:pt idx="60">
                  <c:v>127</c:v>
                </c:pt>
                <c:pt idx="61">
                  <c:v>129</c:v>
                </c:pt>
                <c:pt idx="62">
                  <c:v>132</c:v>
                </c:pt>
                <c:pt idx="63">
                  <c:v>134</c:v>
                </c:pt>
                <c:pt idx="64">
                  <c:v>136</c:v>
                </c:pt>
                <c:pt idx="65">
                  <c:v>138</c:v>
                </c:pt>
                <c:pt idx="66">
                  <c:v>140</c:v>
                </c:pt>
                <c:pt idx="67">
                  <c:v>142</c:v>
                </c:pt>
                <c:pt idx="68">
                  <c:v>144</c:v>
                </c:pt>
                <c:pt idx="69">
                  <c:v>146</c:v>
                </c:pt>
                <c:pt idx="70">
                  <c:v>149</c:v>
                </c:pt>
                <c:pt idx="71">
                  <c:v>151</c:v>
                </c:pt>
                <c:pt idx="72">
                  <c:v>153</c:v>
                </c:pt>
                <c:pt idx="73">
                  <c:v>155</c:v>
                </c:pt>
                <c:pt idx="74">
                  <c:v>157</c:v>
                </c:pt>
                <c:pt idx="75">
                  <c:v>159</c:v>
                </c:pt>
                <c:pt idx="76">
                  <c:v>161</c:v>
                </c:pt>
                <c:pt idx="77">
                  <c:v>163</c:v>
                </c:pt>
                <c:pt idx="78">
                  <c:v>166</c:v>
                </c:pt>
                <c:pt idx="79">
                  <c:v>168</c:v>
                </c:pt>
                <c:pt idx="80">
                  <c:v>170</c:v>
                </c:pt>
                <c:pt idx="81">
                  <c:v>172</c:v>
                </c:pt>
                <c:pt idx="82">
                  <c:v>174</c:v>
                </c:pt>
                <c:pt idx="83">
                  <c:v>176</c:v>
                </c:pt>
                <c:pt idx="84">
                  <c:v>178</c:v>
                </c:pt>
                <c:pt idx="85">
                  <c:v>180</c:v>
                </c:pt>
                <c:pt idx="86">
                  <c:v>183</c:v>
                </c:pt>
                <c:pt idx="87">
                  <c:v>185</c:v>
                </c:pt>
                <c:pt idx="88">
                  <c:v>187</c:v>
                </c:pt>
                <c:pt idx="89">
                  <c:v>189</c:v>
                </c:pt>
                <c:pt idx="90">
                  <c:v>191</c:v>
                </c:pt>
                <c:pt idx="91">
                  <c:v>193</c:v>
                </c:pt>
                <c:pt idx="92">
                  <c:v>195</c:v>
                </c:pt>
                <c:pt idx="93">
                  <c:v>197</c:v>
                </c:pt>
                <c:pt idx="94">
                  <c:v>200</c:v>
                </c:pt>
                <c:pt idx="95">
                  <c:v>202</c:v>
                </c:pt>
                <c:pt idx="96">
                  <c:v>204</c:v>
                </c:pt>
                <c:pt idx="97">
                  <c:v>206</c:v>
                </c:pt>
                <c:pt idx="98">
                  <c:v>208</c:v>
                </c:pt>
                <c:pt idx="99">
                  <c:v>210</c:v>
                </c:pt>
                <c:pt idx="100">
                  <c:v>212</c:v>
                </c:pt>
                <c:pt idx="101">
                  <c:v>214</c:v>
                </c:pt>
                <c:pt idx="102">
                  <c:v>217</c:v>
                </c:pt>
                <c:pt idx="103">
                  <c:v>219</c:v>
                </c:pt>
                <c:pt idx="104">
                  <c:v>221</c:v>
                </c:pt>
                <c:pt idx="105">
                  <c:v>223</c:v>
                </c:pt>
                <c:pt idx="106">
                  <c:v>225</c:v>
                </c:pt>
                <c:pt idx="107">
                  <c:v>227</c:v>
                </c:pt>
                <c:pt idx="108">
                  <c:v>229</c:v>
                </c:pt>
                <c:pt idx="109">
                  <c:v>231</c:v>
                </c:pt>
                <c:pt idx="110">
                  <c:v>234</c:v>
                </c:pt>
                <c:pt idx="111">
                  <c:v>236</c:v>
                </c:pt>
                <c:pt idx="112">
                  <c:v>238</c:v>
                </c:pt>
                <c:pt idx="113">
                  <c:v>240</c:v>
                </c:pt>
                <c:pt idx="114">
                  <c:v>242</c:v>
                </c:pt>
                <c:pt idx="115">
                  <c:v>244</c:v>
                </c:pt>
                <c:pt idx="116">
                  <c:v>246</c:v>
                </c:pt>
                <c:pt idx="117">
                  <c:v>248</c:v>
                </c:pt>
                <c:pt idx="118">
                  <c:v>251</c:v>
                </c:pt>
                <c:pt idx="119">
                  <c:v>253</c:v>
                </c:pt>
                <c:pt idx="120">
                  <c:v>255</c:v>
                </c:pt>
                <c:pt idx="121">
                  <c:v>257</c:v>
                </c:pt>
                <c:pt idx="122">
                  <c:v>259</c:v>
                </c:pt>
                <c:pt idx="123">
                  <c:v>261</c:v>
                </c:pt>
                <c:pt idx="124">
                  <c:v>263</c:v>
                </c:pt>
                <c:pt idx="125">
                  <c:v>265</c:v>
                </c:pt>
                <c:pt idx="126">
                  <c:v>268</c:v>
                </c:pt>
                <c:pt idx="127">
                  <c:v>270</c:v>
                </c:pt>
                <c:pt idx="128">
                  <c:v>272</c:v>
                </c:pt>
                <c:pt idx="129">
                  <c:v>274</c:v>
                </c:pt>
                <c:pt idx="130">
                  <c:v>276</c:v>
                </c:pt>
                <c:pt idx="131">
                  <c:v>278</c:v>
                </c:pt>
                <c:pt idx="132">
                  <c:v>280</c:v>
                </c:pt>
                <c:pt idx="133">
                  <c:v>282</c:v>
                </c:pt>
                <c:pt idx="134">
                  <c:v>285</c:v>
                </c:pt>
                <c:pt idx="135">
                  <c:v>287</c:v>
                </c:pt>
                <c:pt idx="136">
                  <c:v>289</c:v>
                </c:pt>
                <c:pt idx="137">
                  <c:v>291</c:v>
                </c:pt>
                <c:pt idx="138">
                  <c:v>293</c:v>
                </c:pt>
                <c:pt idx="139">
                  <c:v>295</c:v>
                </c:pt>
                <c:pt idx="140">
                  <c:v>297</c:v>
                </c:pt>
                <c:pt idx="141">
                  <c:v>299</c:v>
                </c:pt>
                <c:pt idx="142">
                  <c:v>302</c:v>
                </c:pt>
                <c:pt idx="143">
                  <c:v>304</c:v>
                </c:pt>
                <c:pt idx="144">
                  <c:v>306</c:v>
                </c:pt>
                <c:pt idx="145">
                  <c:v>308</c:v>
                </c:pt>
                <c:pt idx="146">
                  <c:v>310</c:v>
                </c:pt>
                <c:pt idx="147">
                  <c:v>312</c:v>
                </c:pt>
                <c:pt idx="148">
                  <c:v>314</c:v>
                </c:pt>
                <c:pt idx="149">
                  <c:v>316</c:v>
                </c:pt>
                <c:pt idx="150">
                  <c:v>319</c:v>
                </c:pt>
                <c:pt idx="151">
                  <c:v>321</c:v>
                </c:pt>
                <c:pt idx="152">
                  <c:v>323</c:v>
                </c:pt>
                <c:pt idx="153">
                  <c:v>325</c:v>
                </c:pt>
                <c:pt idx="154">
                  <c:v>327</c:v>
                </c:pt>
                <c:pt idx="155">
                  <c:v>329</c:v>
                </c:pt>
                <c:pt idx="156">
                  <c:v>331</c:v>
                </c:pt>
                <c:pt idx="157">
                  <c:v>333</c:v>
                </c:pt>
                <c:pt idx="158">
                  <c:v>336</c:v>
                </c:pt>
                <c:pt idx="159">
                  <c:v>338</c:v>
                </c:pt>
                <c:pt idx="160">
                  <c:v>340</c:v>
                </c:pt>
                <c:pt idx="161">
                  <c:v>342</c:v>
                </c:pt>
                <c:pt idx="162">
                  <c:v>344</c:v>
                </c:pt>
                <c:pt idx="163">
                  <c:v>346</c:v>
                </c:pt>
                <c:pt idx="164">
                  <c:v>348</c:v>
                </c:pt>
                <c:pt idx="165">
                  <c:v>350</c:v>
                </c:pt>
                <c:pt idx="166">
                  <c:v>353</c:v>
                </c:pt>
                <c:pt idx="167">
                  <c:v>356</c:v>
                </c:pt>
                <c:pt idx="168">
                  <c:v>358</c:v>
                </c:pt>
                <c:pt idx="169">
                  <c:v>360</c:v>
                </c:pt>
                <c:pt idx="170">
                  <c:v>362</c:v>
                </c:pt>
                <c:pt idx="171">
                  <c:v>364</c:v>
                </c:pt>
                <c:pt idx="172">
                  <c:v>366</c:v>
                </c:pt>
                <c:pt idx="173">
                  <c:v>368</c:v>
                </c:pt>
                <c:pt idx="174">
                  <c:v>370</c:v>
                </c:pt>
                <c:pt idx="175">
                  <c:v>372</c:v>
                </c:pt>
                <c:pt idx="176">
                  <c:v>374</c:v>
                </c:pt>
                <c:pt idx="177">
                  <c:v>376</c:v>
                </c:pt>
                <c:pt idx="178">
                  <c:v>378</c:v>
                </c:pt>
                <c:pt idx="179">
                  <c:v>380</c:v>
                </c:pt>
                <c:pt idx="180">
                  <c:v>382</c:v>
                </c:pt>
                <c:pt idx="181">
                  <c:v>384</c:v>
                </c:pt>
                <c:pt idx="182">
                  <c:v>386</c:v>
                </c:pt>
                <c:pt idx="183">
                  <c:v>388</c:v>
                </c:pt>
                <c:pt idx="184">
                  <c:v>390</c:v>
                </c:pt>
                <c:pt idx="185">
                  <c:v>392</c:v>
                </c:pt>
                <c:pt idx="186">
                  <c:v>394</c:v>
                </c:pt>
                <c:pt idx="187">
                  <c:v>396</c:v>
                </c:pt>
                <c:pt idx="188">
                  <c:v>398</c:v>
                </c:pt>
                <c:pt idx="189">
                  <c:v>400</c:v>
                </c:pt>
                <c:pt idx="190">
                  <c:v>402</c:v>
                </c:pt>
                <c:pt idx="191">
                  <c:v>404</c:v>
                </c:pt>
                <c:pt idx="192">
                  <c:v>406</c:v>
                </c:pt>
                <c:pt idx="193">
                  <c:v>408</c:v>
                </c:pt>
                <c:pt idx="194">
                  <c:v>410</c:v>
                </c:pt>
                <c:pt idx="195">
                  <c:v>412</c:v>
                </c:pt>
                <c:pt idx="196">
                  <c:v>414</c:v>
                </c:pt>
                <c:pt idx="197">
                  <c:v>416</c:v>
                </c:pt>
                <c:pt idx="198">
                  <c:v>418</c:v>
                </c:pt>
                <c:pt idx="199">
                  <c:v>420</c:v>
                </c:pt>
                <c:pt idx="200">
                  <c:v>422</c:v>
                </c:pt>
                <c:pt idx="201">
                  <c:v>424</c:v>
                </c:pt>
                <c:pt idx="202">
                  <c:v>426</c:v>
                </c:pt>
                <c:pt idx="203">
                  <c:v>428</c:v>
                </c:pt>
                <c:pt idx="204">
                  <c:v>430</c:v>
                </c:pt>
                <c:pt idx="205">
                  <c:v>432</c:v>
                </c:pt>
                <c:pt idx="206">
                  <c:v>434</c:v>
                </c:pt>
                <c:pt idx="207">
                  <c:v>436</c:v>
                </c:pt>
                <c:pt idx="208">
                  <c:v>438</c:v>
                </c:pt>
                <c:pt idx="209">
                  <c:v>440</c:v>
                </c:pt>
                <c:pt idx="210">
                  <c:v>442</c:v>
                </c:pt>
                <c:pt idx="211">
                  <c:v>444</c:v>
                </c:pt>
                <c:pt idx="212">
                  <c:v>446</c:v>
                </c:pt>
                <c:pt idx="213">
                  <c:v>448</c:v>
                </c:pt>
                <c:pt idx="214">
                  <c:v>450</c:v>
                </c:pt>
                <c:pt idx="215">
                  <c:v>452</c:v>
                </c:pt>
                <c:pt idx="216">
                  <c:v>454</c:v>
                </c:pt>
                <c:pt idx="217">
                  <c:v>456</c:v>
                </c:pt>
                <c:pt idx="218">
                  <c:v>458</c:v>
                </c:pt>
                <c:pt idx="219">
                  <c:v>460</c:v>
                </c:pt>
                <c:pt idx="220">
                  <c:v>462</c:v>
                </c:pt>
                <c:pt idx="221">
                  <c:v>464</c:v>
                </c:pt>
                <c:pt idx="222">
                  <c:v>466</c:v>
                </c:pt>
                <c:pt idx="223">
                  <c:v>468</c:v>
                </c:pt>
                <c:pt idx="224">
                  <c:v>470</c:v>
                </c:pt>
                <c:pt idx="225">
                  <c:v>472</c:v>
                </c:pt>
                <c:pt idx="226">
                  <c:v>474</c:v>
                </c:pt>
                <c:pt idx="227">
                  <c:v>476</c:v>
                </c:pt>
                <c:pt idx="228">
                  <c:v>478</c:v>
                </c:pt>
                <c:pt idx="229">
                  <c:v>480</c:v>
                </c:pt>
                <c:pt idx="230">
                  <c:v>482</c:v>
                </c:pt>
                <c:pt idx="231">
                  <c:v>484</c:v>
                </c:pt>
                <c:pt idx="232">
                  <c:v>486</c:v>
                </c:pt>
                <c:pt idx="233">
                  <c:v>488</c:v>
                </c:pt>
                <c:pt idx="234">
                  <c:v>490</c:v>
                </c:pt>
                <c:pt idx="235">
                  <c:v>492</c:v>
                </c:pt>
                <c:pt idx="236">
                  <c:v>494</c:v>
                </c:pt>
                <c:pt idx="237">
                  <c:v>496</c:v>
                </c:pt>
                <c:pt idx="238">
                  <c:v>498</c:v>
                </c:pt>
                <c:pt idx="239">
                  <c:v>500</c:v>
                </c:pt>
                <c:pt idx="240">
                  <c:v>502</c:v>
                </c:pt>
                <c:pt idx="241">
                  <c:v>504</c:v>
                </c:pt>
                <c:pt idx="242">
                  <c:v>506</c:v>
                </c:pt>
                <c:pt idx="243">
                  <c:v>508</c:v>
                </c:pt>
                <c:pt idx="244">
                  <c:v>510</c:v>
                </c:pt>
                <c:pt idx="245">
                  <c:v>512</c:v>
                </c:pt>
                <c:pt idx="246">
                  <c:v>514</c:v>
                </c:pt>
                <c:pt idx="247">
                  <c:v>516</c:v>
                </c:pt>
                <c:pt idx="248">
                  <c:v>518</c:v>
                </c:pt>
                <c:pt idx="249">
                  <c:v>520</c:v>
                </c:pt>
                <c:pt idx="250">
                  <c:v>522</c:v>
                </c:pt>
                <c:pt idx="251">
                  <c:v>524</c:v>
                </c:pt>
                <c:pt idx="252">
                  <c:v>526</c:v>
                </c:pt>
                <c:pt idx="253">
                  <c:v>528</c:v>
                </c:pt>
                <c:pt idx="254">
                  <c:v>530</c:v>
                </c:pt>
                <c:pt idx="255">
                  <c:v>532</c:v>
                </c:pt>
                <c:pt idx="256">
                  <c:v>534</c:v>
                </c:pt>
                <c:pt idx="257">
                  <c:v>536</c:v>
                </c:pt>
                <c:pt idx="258">
                  <c:v>538</c:v>
                </c:pt>
                <c:pt idx="259">
                  <c:v>540</c:v>
                </c:pt>
                <c:pt idx="260">
                  <c:v>542</c:v>
                </c:pt>
                <c:pt idx="261">
                  <c:v>544</c:v>
                </c:pt>
                <c:pt idx="262">
                  <c:v>546</c:v>
                </c:pt>
                <c:pt idx="263">
                  <c:v>548</c:v>
                </c:pt>
                <c:pt idx="264">
                  <c:v>550</c:v>
                </c:pt>
                <c:pt idx="265">
                  <c:v>552</c:v>
                </c:pt>
                <c:pt idx="266">
                  <c:v>554</c:v>
                </c:pt>
                <c:pt idx="267">
                  <c:v>556</c:v>
                </c:pt>
                <c:pt idx="268">
                  <c:v>558</c:v>
                </c:pt>
                <c:pt idx="269">
                  <c:v>560</c:v>
                </c:pt>
                <c:pt idx="270">
                  <c:v>562</c:v>
                </c:pt>
                <c:pt idx="271">
                  <c:v>564</c:v>
                </c:pt>
                <c:pt idx="272">
                  <c:v>566</c:v>
                </c:pt>
                <c:pt idx="273">
                  <c:v>568</c:v>
                </c:pt>
                <c:pt idx="274">
                  <c:v>570</c:v>
                </c:pt>
                <c:pt idx="275">
                  <c:v>572</c:v>
                </c:pt>
                <c:pt idx="276">
                  <c:v>574</c:v>
                </c:pt>
                <c:pt idx="277">
                  <c:v>576</c:v>
                </c:pt>
                <c:pt idx="278">
                  <c:v>578</c:v>
                </c:pt>
                <c:pt idx="279">
                  <c:v>580</c:v>
                </c:pt>
                <c:pt idx="280">
                  <c:v>582</c:v>
                </c:pt>
                <c:pt idx="281">
                  <c:v>584</c:v>
                </c:pt>
                <c:pt idx="282">
                  <c:v>586</c:v>
                </c:pt>
                <c:pt idx="283">
                  <c:v>588</c:v>
                </c:pt>
                <c:pt idx="284">
                  <c:v>590</c:v>
                </c:pt>
                <c:pt idx="285">
                  <c:v>592</c:v>
                </c:pt>
                <c:pt idx="286">
                  <c:v>594</c:v>
                </c:pt>
                <c:pt idx="287">
                  <c:v>596</c:v>
                </c:pt>
                <c:pt idx="288">
                  <c:v>598</c:v>
                </c:pt>
                <c:pt idx="289">
                  <c:v>600</c:v>
                </c:pt>
                <c:pt idx="290">
                  <c:v>602</c:v>
                </c:pt>
                <c:pt idx="291">
                  <c:v>604</c:v>
                </c:pt>
                <c:pt idx="292">
                  <c:v>606</c:v>
                </c:pt>
                <c:pt idx="293">
                  <c:v>608</c:v>
                </c:pt>
                <c:pt idx="294">
                  <c:v>610</c:v>
                </c:pt>
                <c:pt idx="295">
                  <c:v>612</c:v>
                </c:pt>
                <c:pt idx="296">
                  <c:v>614</c:v>
                </c:pt>
                <c:pt idx="297">
                  <c:v>616</c:v>
                </c:pt>
                <c:pt idx="298">
                  <c:v>618</c:v>
                </c:pt>
                <c:pt idx="299">
                  <c:v>620</c:v>
                </c:pt>
                <c:pt idx="300">
                  <c:v>622</c:v>
                </c:pt>
                <c:pt idx="301">
                  <c:v>624</c:v>
                </c:pt>
                <c:pt idx="302">
                  <c:v>626</c:v>
                </c:pt>
                <c:pt idx="303">
                  <c:v>628</c:v>
                </c:pt>
                <c:pt idx="304">
                  <c:v>630</c:v>
                </c:pt>
                <c:pt idx="305">
                  <c:v>632</c:v>
                </c:pt>
                <c:pt idx="306">
                  <c:v>634</c:v>
                </c:pt>
                <c:pt idx="307">
                  <c:v>636</c:v>
                </c:pt>
                <c:pt idx="308">
                  <c:v>638</c:v>
                </c:pt>
                <c:pt idx="309">
                  <c:v>640</c:v>
                </c:pt>
                <c:pt idx="310">
                  <c:v>642</c:v>
                </c:pt>
                <c:pt idx="311">
                  <c:v>644</c:v>
                </c:pt>
                <c:pt idx="312">
                  <c:v>646</c:v>
                </c:pt>
                <c:pt idx="313">
                  <c:v>648</c:v>
                </c:pt>
                <c:pt idx="314">
                  <c:v>650</c:v>
                </c:pt>
                <c:pt idx="315">
                  <c:v>652</c:v>
                </c:pt>
                <c:pt idx="316">
                  <c:v>654</c:v>
                </c:pt>
                <c:pt idx="317">
                  <c:v>656</c:v>
                </c:pt>
                <c:pt idx="318">
                  <c:v>658</c:v>
                </c:pt>
                <c:pt idx="319">
                  <c:v>660</c:v>
                </c:pt>
                <c:pt idx="320">
                  <c:v>662</c:v>
                </c:pt>
                <c:pt idx="321">
                  <c:v>664</c:v>
                </c:pt>
                <c:pt idx="322">
                  <c:v>666</c:v>
                </c:pt>
                <c:pt idx="323">
                  <c:v>668</c:v>
                </c:pt>
                <c:pt idx="324">
                  <c:v>670</c:v>
                </c:pt>
                <c:pt idx="325">
                  <c:v>672</c:v>
                </c:pt>
                <c:pt idx="326">
                  <c:v>674</c:v>
                </c:pt>
                <c:pt idx="327">
                  <c:v>676</c:v>
                </c:pt>
                <c:pt idx="328">
                  <c:v>678</c:v>
                </c:pt>
                <c:pt idx="329">
                  <c:v>680</c:v>
                </c:pt>
                <c:pt idx="330">
                  <c:v>682</c:v>
                </c:pt>
                <c:pt idx="331">
                  <c:v>684</c:v>
                </c:pt>
                <c:pt idx="332">
                  <c:v>686</c:v>
                </c:pt>
                <c:pt idx="333">
                  <c:v>688</c:v>
                </c:pt>
                <c:pt idx="334">
                  <c:v>690</c:v>
                </c:pt>
                <c:pt idx="335">
                  <c:v>692</c:v>
                </c:pt>
                <c:pt idx="336">
                  <c:v>694</c:v>
                </c:pt>
                <c:pt idx="337">
                  <c:v>696</c:v>
                </c:pt>
                <c:pt idx="338">
                  <c:v>698</c:v>
                </c:pt>
                <c:pt idx="339">
                  <c:v>700</c:v>
                </c:pt>
                <c:pt idx="340">
                  <c:v>702</c:v>
                </c:pt>
                <c:pt idx="341">
                  <c:v>704</c:v>
                </c:pt>
                <c:pt idx="342">
                  <c:v>706</c:v>
                </c:pt>
                <c:pt idx="343">
                  <c:v>708</c:v>
                </c:pt>
                <c:pt idx="344">
                  <c:v>710</c:v>
                </c:pt>
                <c:pt idx="345">
                  <c:v>712</c:v>
                </c:pt>
                <c:pt idx="346">
                  <c:v>714</c:v>
                </c:pt>
                <c:pt idx="347">
                  <c:v>716</c:v>
                </c:pt>
                <c:pt idx="348">
                  <c:v>718</c:v>
                </c:pt>
                <c:pt idx="349">
                  <c:v>720</c:v>
                </c:pt>
                <c:pt idx="350">
                  <c:v>722</c:v>
                </c:pt>
                <c:pt idx="351">
                  <c:v>724</c:v>
                </c:pt>
                <c:pt idx="352">
                  <c:v>726</c:v>
                </c:pt>
                <c:pt idx="353">
                  <c:v>728</c:v>
                </c:pt>
                <c:pt idx="354">
                  <c:v>730</c:v>
                </c:pt>
                <c:pt idx="355">
                  <c:v>732</c:v>
                </c:pt>
                <c:pt idx="356">
                  <c:v>734</c:v>
                </c:pt>
                <c:pt idx="357">
                  <c:v>736</c:v>
                </c:pt>
                <c:pt idx="358">
                  <c:v>738</c:v>
                </c:pt>
                <c:pt idx="359">
                  <c:v>740</c:v>
                </c:pt>
                <c:pt idx="360">
                  <c:v>742</c:v>
                </c:pt>
                <c:pt idx="361">
                  <c:v>744</c:v>
                </c:pt>
                <c:pt idx="362">
                  <c:v>746</c:v>
                </c:pt>
                <c:pt idx="363">
                  <c:v>748</c:v>
                </c:pt>
                <c:pt idx="364">
                  <c:v>750</c:v>
                </c:pt>
                <c:pt idx="365">
                  <c:v>752</c:v>
                </c:pt>
                <c:pt idx="366">
                  <c:v>754</c:v>
                </c:pt>
                <c:pt idx="367">
                  <c:v>756</c:v>
                </c:pt>
                <c:pt idx="368">
                  <c:v>758</c:v>
                </c:pt>
                <c:pt idx="369">
                  <c:v>760</c:v>
                </c:pt>
                <c:pt idx="370">
                  <c:v>762</c:v>
                </c:pt>
                <c:pt idx="371">
                  <c:v>764</c:v>
                </c:pt>
                <c:pt idx="372">
                  <c:v>766</c:v>
                </c:pt>
                <c:pt idx="373">
                  <c:v>768</c:v>
                </c:pt>
                <c:pt idx="374">
                  <c:v>770</c:v>
                </c:pt>
                <c:pt idx="375">
                  <c:v>772</c:v>
                </c:pt>
                <c:pt idx="376">
                  <c:v>774</c:v>
                </c:pt>
                <c:pt idx="377">
                  <c:v>776</c:v>
                </c:pt>
                <c:pt idx="378">
                  <c:v>778</c:v>
                </c:pt>
                <c:pt idx="379">
                  <c:v>780</c:v>
                </c:pt>
                <c:pt idx="380">
                  <c:v>782</c:v>
                </c:pt>
                <c:pt idx="381">
                  <c:v>784</c:v>
                </c:pt>
                <c:pt idx="382">
                  <c:v>786</c:v>
                </c:pt>
                <c:pt idx="383">
                  <c:v>788</c:v>
                </c:pt>
                <c:pt idx="384">
                  <c:v>790</c:v>
                </c:pt>
                <c:pt idx="385">
                  <c:v>792</c:v>
                </c:pt>
                <c:pt idx="386">
                  <c:v>794</c:v>
                </c:pt>
                <c:pt idx="387">
                  <c:v>796</c:v>
                </c:pt>
                <c:pt idx="388">
                  <c:v>798</c:v>
                </c:pt>
                <c:pt idx="389">
                  <c:v>800</c:v>
                </c:pt>
                <c:pt idx="390">
                  <c:v>802</c:v>
                </c:pt>
                <c:pt idx="391">
                  <c:v>804</c:v>
                </c:pt>
                <c:pt idx="392">
                  <c:v>806</c:v>
                </c:pt>
                <c:pt idx="393">
                  <c:v>808</c:v>
                </c:pt>
                <c:pt idx="394">
                  <c:v>810</c:v>
                </c:pt>
                <c:pt idx="395">
                  <c:v>812</c:v>
                </c:pt>
                <c:pt idx="396">
                  <c:v>814</c:v>
                </c:pt>
                <c:pt idx="397">
                  <c:v>816</c:v>
                </c:pt>
                <c:pt idx="398">
                  <c:v>818</c:v>
                </c:pt>
                <c:pt idx="399">
                  <c:v>820</c:v>
                </c:pt>
                <c:pt idx="400">
                  <c:v>822</c:v>
                </c:pt>
                <c:pt idx="401">
                  <c:v>824</c:v>
                </c:pt>
                <c:pt idx="402">
                  <c:v>826</c:v>
                </c:pt>
                <c:pt idx="403">
                  <c:v>828</c:v>
                </c:pt>
                <c:pt idx="404">
                  <c:v>830</c:v>
                </c:pt>
                <c:pt idx="405">
                  <c:v>832</c:v>
                </c:pt>
                <c:pt idx="406">
                  <c:v>834</c:v>
                </c:pt>
                <c:pt idx="407">
                  <c:v>836</c:v>
                </c:pt>
                <c:pt idx="408">
                  <c:v>838</c:v>
                </c:pt>
                <c:pt idx="409">
                  <c:v>840</c:v>
                </c:pt>
                <c:pt idx="410">
                  <c:v>842</c:v>
                </c:pt>
                <c:pt idx="411">
                  <c:v>844</c:v>
                </c:pt>
                <c:pt idx="412">
                  <c:v>846</c:v>
                </c:pt>
                <c:pt idx="413">
                  <c:v>848</c:v>
                </c:pt>
                <c:pt idx="414">
                  <c:v>850</c:v>
                </c:pt>
                <c:pt idx="415">
                  <c:v>852</c:v>
                </c:pt>
                <c:pt idx="416">
                  <c:v>854</c:v>
                </c:pt>
                <c:pt idx="417">
                  <c:v>856</c:v>
                </c:pt>
                <c:pt idx="418">
                  <c:v>858</c:v>
                </c:pt>
                <c:pt idx="419">
                  <c:v>860</c:v>
                </c:pt>
                <c:pt idx="420">
                  <c:v>862</c:v>
                </c:pt>
                <c:pt idx="421">
                  <c:v>864</c:v>
                </c:pt>
                <c:pt idx="422">
                  <c:v>866</c:v>
                </c:pt>
                <c:pt idx="423">
                  <c:v>868</c:v>
                </c:pt>
                <c:pt idx="424">
                  <c:v>870</c:v>
                </c:pt>
                <c:pt idx="425">
                  <c:v>872</c:v>
                </c:pt>
                <c:pt idx="426">
                  <c:v>874</c:v>
                </c:pt>
                <c:pt idx="427">
                  <c:v>876</c:v>
                </c:pt>
                <c:pt idx="428">
                  <c:v>878</c:v>
                </c:pt>
                <c:pt idx="429">
                  <c:v>880</c:v>
                </c:pt>
                <c:pt idx="430">
                  <c:v>882</c:v>
                </c:pt>
                <c:pt idx="431">
                  <c:v>884</c:v>
                </c:pt>
                <c:pt idx="432">
                  <c:v>886</c:v>
                </c:pt>
                <c:pt idx="433">
                  <c:v>888</c:v>
                </c:pt>
                <c:pt idx="434">
                  <c:v>890</c:v>
                </c:pt>
                <c:pt idx="435">
                  <c:v>892</c:v>
                </c:pt>
                <c:pt idx="436">
                  <c:v>894</c:v>
                </c:pt>
                <c:pt idx="437">
                  <c:v>896</c:v>
                </c:pt>
                <c:pt idx="438">
                  <c:v>898</c:v>
                </c:pt>
                <c:pt idx="439">
                  <c:v>900</c:v>
                </c:pt>
                <c:pt idx="440">
                  <c:v>902</c:v>
                </c:pt>
              </c:numCache>
            </c:numRef>
          </c:xVal>
          <c:yVal>
            <c:numRef>
              <c:f>'Exp 1'!$AA$4:$AA$896</c:f>
              <c:numCache>
                <c:formatCode>General</c:formatCode>
                <c:ptCount val="441"/>
                <c:pt idx="0">
                  <c:v>27</c:v>
                </c:pt>
                <c:pt idx="1">
                  <c:v>26.741308999999998</c:v>
                </c:pt>
                <c:pt idx="2">
                  <c:v>32.850745699999997</c:v>
                </c:pt>
                <c:pt idx="3">
                  <c:v>31.448579899999999</c:v>
                </c:pt>
                <c:pt idx="4">
                  <c:v>30.146568799999997</c:v>
                </c:pt>
                <c:pt idx="5">
                  <c:v>29.3453312</c:v>
                </c:pt>
                <c:pt idx="6">
                  <c:v>28.944712399999997</c:v>
                </c:pt>
                <c:pt idx="7">
                  <c:v>28.744402999999998</c:v>
                </c:pt>
                <c:pt idx="8">
                  <c:v>28.5440936</c:v>
                </c:pt>
                <c:pt idx="9">
                  <c:v>28.343784199999998</c:v>
                </c:pt>
                <c:pt idx="10">
                  <c:v>28.143474799999996</c:v>
                </c:pt>
                <c:pt idx="11">
                  <c:v>27.943165399999998</c:v>
                </c:pt>
                <c:pt idx="12">
                  <c:v>27.943165399999998</c:v>
                </c:pt>
                <c:pt idx="13">
                  <c:v>27.742855999999996</c:v>
                </c:pt>
                <c:pt idx="14">
                  <c:v>27.742855999999996</c:v>
                </c:pt>
                <c:pt idx="15">
                  <c:v>27.742855999999996</c:v>
                </c:pt>
                <c:pt idx="16">
                  <c:v>27.542546599999998</c:v>
                </c:pt>
                <c:pt idx="17">
                  <c:v>27.542546599999998</c:v>
                </c:pt>
                <c:pt idx="18">
                  <c:v>27.542546599999998</c:v>
                </c:pt>
                <c:pt idx="19">
                  <c:v>27.442391899999997</c:v>
                </c:pt>
                <c:pt idx="20">
                  <c:v>27.542546599999998</c:v>
                </c:pt>
                <c:pt idx="21">
                  <c:v>27.642701299999995</c:v>
                </c:pt>
                <c:pt idx="22">
                  <c:v>27.642701299999995</c:v>
                </c:pt>
                <c:pt idx="23">
                  <c:v>27.542546599999998</c:v>
                </c:pt>
                <c:pt idx="24">
                  <c:v>27.542546599999998</c:v>
                </c:pt>
                <c:pt idx="25">
                  <c:v>27.3422372</c:v>
                </c:pt>
                <c:pt idx="26">
                  <c:v>27.141927799999998</c:v>
                </c:pt>
                <c:pt idx="27">
                  <c:v>27.0417731</c:v>
                </c:pt>
                <c:pt idx="28">
                  <c:v>27.0417731</c:v>
                </c:pt>
                <c:pt idx="29">
                  <c:v>27.0417731</c:v>
                </c:pt>
                <c:pt idx="30">
                  <c:v>26.941618399999996</c:v>
                </c:pt>
                <c:pt idx="31">
                  <c:v>26.941618399999996</c:v>
                </c:pt>
                <c:pt idx="32">
                  <c:v>26.941618399999996</c:v>
                </c:pt>
                <c:pt idx="33">
                  <c:v>26.941618399999996</c:v>
                </c:pt>
                <c:pt idx="34">
                  <c:v>27.0417731</c:v>
                </c:pt>
                <c:pt idx="35">
                  <c:v>26.941618399999996</c:v>
                </c:pt>
                <c:pt idx="36">
                  <c:v>26.941618399999996</c:v>
                </c:pt>
                <c:pt idx="37">
                  <c:v>26.841463699999998</c:v>
                </c:pt>
                <c:pt idx="38">
                  <c:v>26.741308999999998</c:v>
                </c:pt>
                <c:pt idx="39">
                  <c:v>26.741308999999998</c:v>
                </c:pt>
                <c:pt idx="40">
                  <c:v>26.641154299999997</c:v>
                </c:pt>
                <c:pt idx="41">
                  <c:v>26.540999599999999</c:v>
                </c:pt>
                <c:pt idx="42">
                  <c:v>26.540999599999999</c:v>
                </c:pt>
                <c:pt idx="43">
                  <c:v>26.340690200000001</c:v>
                </c:pt>
                <c:pt idx="44">
                  <c:v>26.240535499999996</c:v>
                </c:pt>
                <c:pt idx="45">
                  <c:v>26.140380799999996</c:v>
                </c:pt>
                <c:pt idx="46">
                  <c:v>26.140380799999996</c:v>
                </c:pt>
                <c:pt idx="47">
                  <c:v>25.940071399999997</c:v>
                </c:pt>
                <c:pt idx="48">
                  <c:v>25.940071399999997</c:v>
                </c:pt>
                <c:pt idx="49">
                  <c:v>25.940071399999997</c:v>
                </c:pt>
                <c:pt idx="50">
                  <c:v>25.8399167</c:v>
                </c:pt>
                <c:pt idx="51">
                  <c:v>25.8399167</c:v>
                </c:pt>
                <c:pt idx="52">
                  <c:v>25.739761999999999</c:v>
                </c:pt>
                <c:pt idx="53">
                  <c:v>25.739761999999999</c:v>
                </c:pt>
                <c:pt idx="54">
                  <c:v>25.539452599999997</c:v>
                </c:pt>
                <c:pt idx="55">
                  <c:v>25.539452599999997</c:v>
                </c:pt>
                <c:pt idx="56">
                  <c:v>25.439297899999996</c:v>
                </c:pt>
                <c:pt idx="57">
                  <c:v>25.439297899999996</c:v>
                </c:pt>
                <c:pt idx="58">
                  <c:v>25.339143199999999</c:v>
                </c:pt>
                <c:pt idx="59">
                  <c:v>25.238988499999998</c:v>
                </c:pt>
                <c:pt idx="60">
                  <c:v>25.138833799999997</c:v>
                </c:pt>
                <c:pt idx="61">
                  <c:v>25.0386791</c:v>
                </c:pt>
                <c:pt idx="62">
                  <c:v>24.938524399999999</c:v>
                </c:pt>
                <c:pt idx="63">
                  <c:v>24.838369700000001</c:v>
                </c:pt>
                <c:pt idx="64">
                  <c:v>24.838369700000001</c:v>
                </c:pt>
                <c:pt idx="65">
                  <c:v>24.838369700000001</c:v>
                </c:pt>
                <c:pt idx="66">
                  <c:v>24.738214999999997</c:v>
                </c:pt>
                <c:pt idx="67">
                  <c:v>24.738214999999997</c:v>
                </c:pt>
                <c:pt idx="68">
                  <c:v>24.638060299999996</c:v>
                </c:pt>
                <c:pt idx="69">
                  <c:v>24.537905599999998</c:v>
                </c:pt>
                <c:pt idx="70">
                  <c:v>24.537905599999998</c:v>
                </c:pt>
                <c:pt idx="71">
                  <c:v>24.437750899999998</c:v>
                </c:pt>
                <c:pt idx="72">
                  <c:v>24.3375962</c:v>
                </c:pt>
                <c:pt idx="73">
                  <c:v>24.3375962</c:v>
                </c:pt>
                <c:pt idx="74">
                  <c:v>24.237441499999999</c:v>
                </c:pt>
                <c:pt idx="75">
                  <c:v>24.237441499999999</c:v>
                </c:pt>
                <c:pt idx="76">
                  <c:v>24.137286799999998</c:v>
                </c:pt>
                <c:pt idx="77">
                  <c:v>24.137286799999998</c:v>
                </c:pt>
                <c:pt idx="78">
                  <c:v>24.037132099999997</c:v>
                </c:pt>
                <c:pt idx="79">
                  <c:v>24.037132099999997</c:v>
                </c:pt>
                <c:pt idx="80">
                  <c:v>23.936977399999996</c:v>
                </c:pt>
                <c:pt idx="81">
                  <c:v>23.936977399999996</c:v>
                </c:pt>
                <c:pt idx="82">
                  <c:v>23.836822699999999</c:v>
                </c:pt>
                <c:pt idx="83">
                  <c:v>23.736667999999998</c:v>
                </c:pt>
                <c:pt idx="84">
                  <c:v>23.736667999999998</c:v>
                </c:pt>
                <c:pt idx="85">
                  <c:v>23.636513299999997</c:v>
                </c:pt>
                <c:pt idx="86">
                  <c:v>23.5363586</c:v>
                </c:pt>
                <c:pt idx="87">
                  <c:v>23.436203899999999</c:v>
                </c:pt>
                <c:pt idx="88">
                  <c:v>23.436203899999999</c:v>
                </c:pt>
                <c:pt idx="89">
                  <c:v>23.336049199999998</c:v>
                </c:pt>
                <c:pt idx="90">
                  <c:v>23.336049199999998</c:v>
                </c:pt>
                <c:pt idx="91">
                  <c:v>23.235894499999997</c:v>
                </c:pt>
                <c:pt idx="92">
                  <c:v>23.135739799999996</c:v>
                </c:pt>
                <c:pt idx="93">
                  <c:v>23.135739799999996</c:v>
                </c:pt>
                <c:pt idx="94">
                  <c:v>23.135739799999996</c:v>
                </c:pt>
                <c:pt idx="95">
                  <c:v>23.035585099999999</c:v>
                </c:pt>
                <c:pt idx="96">
                  <c:v>22.935430399999998</c:v>
                </c:pt>
                <c:pt idx="97">
                  <c:v>22.935430399999998</c:v>
                </c:pt>
                <c:pt idx="98">
                  <c:v>22.935430399999998</c:v>
                </c:pt>
                <c:pt idx="99">
                  <c:v>22.8352757</c:v>
                </c:pt>
                <c:pt idx="100">
                  <c:v>22.8352757</c:v>
                </c:pt>
                <c:pt idx="101">
                  <c:v>22.8352757</c:v>
                </c:pt>
                <c:pt idx="102">
                  <c:v>22.735120999999999</c:v>
                </c:pt>
                <c:pt idx="103">
                  <c:v>22.735120999999999</c:v>
                </c:pt>
                <c:pt idx="104">
                  <c:v>22.735120999999999</c:v>
                </c:pt>
                <c:pt idx="105">
                  <c:v>22.735120999999999</c:v>
                </c:pt>
                <c:pt idx="106">
                  <c:v>22.634966299999995</c:v>
                </c:pt>
                <c:pt idx="107">
                  <c:v>22.634966299999995</c:v>
                </c:pt>
                <c:pt idx="108">
                  <c:v>22.634966299999995</c:v>
                </c:pt>
                <c:pt idx="109">
                  <c:v>22.534811599999998</c:v>
                </c:pt>
                <c:pt idx="110">
                  <c:v>22.434656899999997</c:v>
                </c:pt>
                <c:pt idx="111">
                  <c:v>22.434656899999997</c:v>
                </c:pt>
                <c:pt idx="112">
                  <c:v>22.334502199999999</c:v>
                </c:pt>
                <c:pt idx="113">
                  <c:v>22.334502199999999</c:v>
                </c:pt>
                <c:pt idx="114">
                  <c:v>22.334502199999999</c:v>
                </c:pt>
                <c:pt idx="115">
                  <c:v>22.234347499999998</c:v>
                </c:pt>
                <c:pt idx="116">
                  <c:v>22.234347499999998</c:v>
                </c:pt>
                <c:pt idx="117">
                  <c:v>22.234347499999998</c:v>
                </c:pt>
                <c:pt idx="118">
                  <c:v>22.134192799999997</c:v>
                </c:pt>
                <c:pt idx="119">
                  <c:v>22.0340381</c:v>
                </c:pt>
                <c:pt idx="120">
                  <c:v>22.0340381</c:v>
                </c:pt>
                <c:pt idx="121">
                  <c:v>22.0340381</c:v>
                </c:pt>
                <c:pt idx="122">
                  <c:v>21.933883399999999</c:v>
                </c:pt>
                <c:pt idx="123">
                  <c:v>21.933883399999999</c:v>
                </c:pt>
                <c:pt idx="124">
                  <c:v>21.833728699999998</c:v>
                </c:pt>
                <c:pt idx="125">
                  <c:v>21.833728699999998</c:v>
                </c:pt>
                <c:pt idx="126">
                  <c:v>21.733573999999997</c:v>
                </c:pt>
                <c:pt idx="127">
                  <c:v>21.733573999999997</c:v>
                </c:pt>
                <c:pt idx="128">
                  <c:v>21.633419299999996</c:v>
                </c:pt>
                <c:pt idx="129">
                  <c:v>21.633419299999996</c:v>
                </c:pt>
                <c:pt idx="130">
                  <c:v>21.533264599999999</c:v>
                </c:pt>
                <c:pt idx="131">
                  <c:v>21.533264599999999</c:v>
                </c:pt>
                <c:pt idx="132">
                  <c:v>21.533264599999999</c:v>
                </c:pt>
                <c:pt idx="133">
                  <c:v>21.533264599999999</c:v>
                </c:pt>
                <c:pt idx="134">
                  <c:v>21.433109899999998</c:v>
                </c:pt>
                <c:pt idx="135">
                  <c:v>21.433109899999998</c:v>
                </c:pt>
                <c:pt idx="136">
                  <c:v>21.332955200000001</c:v>
                </c:pt>
                <c:pt idx="137">
                  <c:v>21.332955200000001</c:v>
                </c:pt>
                <c:pt idx="138">
                  <c:v>21.2328005</c:v>
                </c:pt>
                <c:pt idx="139">
                  <c:v>21.2328005</c:v>
                </c:pt>
                <c:pt idx="140">
                  <c:v>21.2328005</c:v>
                </c:pt>
                <c:pt idx="141">
                  <c:v>21.2328005</c:v>
                </c:pt>
                <c:pt idx="142">
                  <c:v>21.132645799999995</c:v>
                </c:pt>
                <c:pt idx="143">
                  <c:v>21.132645799999995</c:v>
                </c:pt>
                <c:pt idx="144">
                  <c:v>21.132645799999995</c:v>
                </c:pt>
                <c:pt idx="145">
                  <c:v>21.032491099999998</c:v>
                </c:pt>
                <c:pt idx="146">
                  <c:v>21.032491099999998</c:v>
                </c:pt>
                <c:pt idx="147">
                  <c:v>20.932336399999997</c:v>
                </c:pt>
                <c:pt idx="148">
                  <c:v>20.932336399999997</c:v>
                </c:pt>
                <c:pt idx="149">
                  <c:v>20.8321817</c:v>
                </c:pt>
                <c:pt idx="150">
                  <c:v>20.8321817</c:v>
                </c:pt>
                <c:pt idx="151">
                  <c:v>20.732026999999999</c:v>
                </c:pt>
                <c:pt idx="152">
                  <c:v>20.732026999999999</c:v>
                </c:pt>
                <c:pt idx="153">
                  <c:v>20.631872299999998</c:v>
                </c:pt>
                <c:pt idx="154">
                  <c:v>20.631872299999998</c:v>
                </c:pt>
                <c:pt idx="155">
                  <c:v>20.631872299999998</c:v>
                </c:pt>
                <c:pt idx="156">
                  <c:v>20.631872299999998</c:v>
                </c:pt>
                <c:pt idx="157">
                  <c:v>20.631872299999998</c:v>
                </c:pt>
                <c:pt idx="158">
                  <c:v>20.5317176</c:v>
                </c:pt>
                <c:pt idx="159">
                  <c:v>20.5317176</c:v>
                </c:pt>
                <c:pt idx="160">
                  <c:v>20.5317176</c:v>
                </c:pt>
                <c:pt idx="161">
                  <c:v>20.431562899999996</c:v>
                </c:pt>
                <c:pt idx="162">
                  <c:v>20.431562899999996</c:v>
                </c:pt>
                <c:pt idx="163">
                  <c:v>20.431562899999996</c:v>
                </c:pt>
                <c:pt idx="164">
                  <c:v>20.431562899999996</c:v>
                </c:pt>
                <c:pt idx="165">
                  <c:v>20.431562899999996</c:v>
                </c:pt>
                <c:pt idx="166">
                  <c:v>20.331408199999998</c:v>
                </c:pt>
                <c:pt idx="167">
                  <c:v>20.331408199999998</c:v>
                </c:pt>
                <c:pt idx="168">
                  <c:v>20.331408199999998</c:v>
                </c:pt>
                <c:pt idx="169">
                  <c:v>20.231253499999998</c:v>
                </c:pt>
                <c:pt idx="170">
                  <c:v>20.231253499999998</c:v>
                </c:pt>
                <c:pt idx="171">
                  <c:v>20.131098799999997</c:v>
                </c:pt>
                <c:pt idx="172">
                  <c:v>20.131098799999997</c:v>
                </c:pt>
                <c:pt idx="173">
                  <c:v>20.131098799999997</c:v>
                </c:pt>
                <c:pt idx="174">
                  <c:v>20.030944099999999</c:v>
                </c:pt>
                <c:pt idx="175">
                  <c:v>20.030944099999999</c:v>
                </c:pt>
                <c:pt idx="176">
                  <c:v>19.930789399999998</c:v>
                </c:pt>
                <c:pt idx="177">
                  <c:v>19.930789399999998</c:v>
                </c:pt>
                <c:pt idx="178">
                  <c:v>19.930789399999998</c:v>
                </c:pt>
                <c:pt idx="179">
                  <c:v>19.830634700000001</c:v>
                </c:pt>
                <c:pt idx="180">
                  <c:v>19.830634700000001</c:v>
                </c:pt>
                <c:pt idx="181">
                  <c:v>19.830634700000001</c:v>
                </c:pt>
                <c:pt idx="182">
                  <c:v>19.830634700000001</c:v>
                </c:pt>
                <c:pt idx="183">
                  <c:v>19.830634700000001</c:v>
                </c:pt>
                <c:pt idx="184">
                  <c:v>19.73048</c:v>
                </c:pt>
                <c:pt idx="185">
                  <c:v>19.73048</c:v>
                </c:pt>
                <c:pt idx="186">
                  <c:v>19.73048</c:v>
                </c:pt>
                <c:pt idx="187">
                  <c:v>19.73048</c:v>
                </c:pt>
                <c:pt idx="188">
                  <c:v>19.630325299999996</c:v>
                </c:pt>
                <c:pt idx="189">
                  <c:v>19.630325299999996</c:v>
                </c:pt>
                <c:pt idx="190">
                  <c:v>19.630325299999996</c:v>
                </c:pt>
                <c:pt idx="191">
                  <c:v>19.630325299999996</c:v>
                </c:pt>
                <c:pt idx="192">
                  <c:v>19.530170599999998</c:v>
                </c:pt>
                <c:pt idx="193">
                  <c:v>19.530170599999998</c:v>
                </c:pt>
                <c:pt idx="194">
                  <c:v>19.530170599999998</c:v>
                </c:pt>
                <c:pt idx="195">
                  <c:v>19.530170599999998</c:v>
                </c:pt>
                <c:pt idx="196">
                  <c:v>19.530170599999998</c:v>
                </c:pt>
                <c:pt idx="197">
                  <c:v>19.430015899999997</c:v>
                </c:pt>
                <c:pt idx="198">
                  <c:v>19.430015899999997</c:v>
                </c:pt>
                <c:pt idx="199">
                  <c:v>19.430015899999997</c:v>
                </c:pt>
                <c:pt idx="200">
                  <c:v>19.3298612</c:v>
                </c:pt>
                <c:pt idx="201">
                  <c:v>19.3298612</c:v>
                </c:pt>
                <c:pt idx="202">
                  <c:v>19.229706499999999</c:v>
                </c:pt>
                <c:pt idx="203">
                  <c:v>19.229706499999999</c:v>
                </c:pt>
                <c:pt idx="204">
                  <c:v>19.229706499999999</c:v>
                </c:pt>
                <c:pt idx="205">
                  <c:v>19.129551799999998</c:v>
                </c:pt>
                <c:pt idx="206">
                  <c:v>19.129551799999998</c:v>
                </c:pt>
                <c:pt idx="207">
                  <c:v>19.129551799999998</c:v>
                </c:pt>
                <c:pt idx="208">
                  <c:v>19.129551799999998</c:v>
                </c:pt>
                <c:pt idx="209">
                  <c:v>19.129551799999998</c:v>
                </c:pt>
                <c:pt idx="210">
                  <c:v>19.129551799999998</c:v>
                </c:pt>
                <c:pt idx="211">
                  <c:v>19.129551799999998</c:v>
                </c:pt>
                <c:pt idx="212">
                  <c:v>19.029397100000001</c:v>
                </c:pt>
                <c:pt idx="213">
                  <c:v>19.029397100000001</c:v>
                </c:pt>
                <c:pt idx="214">
                  <c:v>19.029397100000001</c:v>
                </c:pt>
                <c:pt idx="215">
                  <c:v>18.929242399999996</c:v>
                </c:pt>
                <c:pt idx="216">
                  <c:v>18.929242399999996</c:v>
                </c:pt>
                <c:pt idx="217">
                  <c:v>18.929242399999996</c:v>
                </c:pt>
                <c:pt idx="218">
                  <c:v>18.829087699999999</c:v>
                </c:pt>
                <c:pt idx="219">
                  <c:v>18.829087699999999</c:v>
                </c:pt>
                <c:pt idx="220">
                  <c:v>18.829087699999999</c:v>
                </c:pt>
                <c:pt idx="221">
                  <c:v>18.728932999999998</c:v>
                </c:pt>
                <c:pt idx="222">
                  <c:v>18.728932999999998</c:v>
                </c:pt>
                <c:pt idx="223">
                  <c:v>18.728932999999998</c:v>
                </c:pt>
                <c:pt idx="224">
                  <c:v>18.728932999999998</c:v>
                </c:pt>
                <c:pt idx="225">
                  <c:v>18.628778299999997</c:v>
                </c:pt>
                <c:pt idx="226">
                  <c:v>18.628778299999997</c:v>
                </c:pt>
                <c:pt idx="227">
                  <c:v>18.628778299999997</c:v>
                </c:pt>
                <c:pt idx="228">
                  <c:v>18.728932999999998</c:v>
                </c:pt>
                <c:pt idx="229">
                  <c:v>18.628778299999997</c:v>
                </c:pt>
                <c:pt idx="230">
                  <c:v>18.628778299999997</c:v>
                </c:pt>
                <c:pt idx="231">
                  <c:v>18.5286236</c:v>
                </c:pt>
                <c:pt idx="232">
                  <c:v>18.5286236</c:v>
                </c:pt>
                <c:pt idx="233">
                  <c:v>18.5286236</c:v>
                </c:pt>
                <c:pt idx="234">
                  <c:v>18.5286236</c:v>
                </c:pt>
                <c:pt idx="235">
                  <c:v>18.428468899999999</c:v>
                </c:pt>
                <c:pt idx="236">
                  <c:v>18.428468899999999</c:v>
                </c:pt>
                <c:pt idx="237">
                  <c:v>18.428468899999999</c:v>
                </c:pt>
                <c:pt idx="238">
                  <c:v>18.328314200000001</c:v>
                </c:pt>
                <c:pt idx="239">
                  <c:v>18.328314200000001</c:v>
                </c:pt>
                <c:pt idx="240">
                  <c:v>18.328314200000001</c:v>
                </c:pt>
                <c:pt idx="241">
                  <c:v>18.328314200000001</c:v>
                </c:pt>
                <c:pt idx="242">
                  <c:v>18.328314200000001</c:v>
                </c:pt>
                <c:pt idx="243">
                  <c:v>18.328314200000001</c:v>
                </c:pt>
                <c:pt idx="244">
                  <c:v>18.328314200000001</c:v>
                </c:pt>
                <c:pt idx="245">
                  <c:v>18.328314200000001</c:v>
                </c:pt>
                <c:pt idx="246">
                  <c:v>18.328314200000001</c:v>
                </c:pt>
                <c:pt idx="247">
                  <c:v>18.228159499999997</c:v>
                </c:pt>
                <c:pt idx="248">
                  <c:v>18.228159499999997</c:v>
                </c:pt>
                <c:pt idx="249">
                  <c:v>18.228159499999997</c:v>
                </c:pt>
                <c:pt idx="250">
                  <c:v>18.228159499999997</c:v>
                </c:pt>
                <c:pt idx="251">
                  <c:v>18.128004799999996</c:v>
                </c:pt>
                <c:pt idx="252">
                  <c:v>18.128004799999996</c:v>
                </c:pt>
                <c:pt idx="253">
                  <c:v>18.128004799999996</c:v>
                </c:pt>
                <c:pt idx="254">
                  <c:v>18.128004799999996</c:v>
                </c:pt>
                <c:pt idx="255">
                  <c:v>18.027850099999998</c:v>
                </c:pt>
                <c:pt idx="256">
                  <c:v>18.027850099999998</c:v>
                </c:pt>
                <c:pt idx="257">
                  <c:v>18.027850099999998</c:v>
                </c:pt>
                <c:pt idx="258">
                  <c:v>18.027850099999998</c:v>
                </c:pt>
                <c:pt idx="259">
                  <c:v>18.027850099999998</c:v>
                </c:pt>
                <c:pt idx="260">
                  <c:v>17.927695399999998</c:v>
                </c:pt>
                <c:pt idx="261">
                  <c:v>17.927695399999998</c:v>
                </c:pt>
                <c:pt idx="262">
                  <c:v>17.927695399999998</c:v>
                </c:pt>
                <c:pt idx="263">
                  <c:v>17.927695399999998</c:v>
                </c:pt>
                <c:pt idx="264">
                  <c:v>17.927695399999998</c:v>
                </c:pt>
                <c:pt idx="265">
                  <c:v>17.927695399999998</c:v>
                </c:pt>
                <c:pt idx="266">
                  <c:v>17.8275407</c:v>
                </c:pt>
                <c:pt idx="267">
                  <c:v>17.8275407</c:v>
                </c:pt>
                <c:pt idx="268">
                  <c:v>17.8275407</c:v>
                </c:pt>
                <c:pt idx="269">
                  <c:v>17.727385999999999</c:v>
                </c:pt>
                <c:pt idx="270">
                  <c:v>17.727385999999999</c:v>
                </c:pt>
                <c:pt idx="271">
                  <c:v>17.727385999999999</c:v>
                </c:pt>
                <c:pt idx="272">
                  <c:v>17.727385999999999</c:v>
                </c:pt>
                <c:pt idx="273">
                  <c:v>17.727385999999999</c:v>
                </c:pt>
                <c:pt idx="274">
                  <c:v>17.727385999999999</c:v>
                </c:pt>
                <c:pt idx="275">
                  <c:v>17.627231299999998</c:v>
                </c:pt>
                <c:pt idx="276">
                  <c:v>17.727385999999999</c:v>
                </c:pt>
                <c:pt idx="277">
                  <c:v>17.627231299999998</c:v>
                </c:pt>
                <c:pt idx="278">
                  <c:v>17.627231299999998</c:v>
                </c:pt>
                <c:pt idx="279">
                  <c:v>17.627231299999998</c:v>
                </c:pt>
                <c:pt idx="280">
                  <c:v>17.627231299999998</c:v>
                </c:pt>
                <c:pt idx="281">
                  <c:v>17.627231299999998</c:v>
                </c:pt>
                <c:pt idx="282">
                  <c:v>17.527076599999997</c:v>
                </c:pt>
                <c:pt idx="283">
                  <c:v>17.527076599999997</c:v>
                </c:pt>
                <c:pt idx="284">
                  <c:v>17.527076599999997</c:v>
                </c:pt>
                <c:pt idx="285">
                  <c:v>17.527076599999997</c:v>
                </c:pt>
                <c:pt idx="286">
                  <c:v>17.527076599999997</c:v>
                </c:pt>
                <c:pt idx="287">
                  <c:v>17.527076599999997</c:v>
                </c:pt>
                <c:pt idx="288">
                  <c:v>17.426921899999996</c:v>
                </c:pt>
                <c:pt idx="289">
                  <c:v>17.426921899999996</c:v>
                </c:pt>
                <c:pt idx="290">
                  <c:v>17.426921899999996</c:v>
                </c:pt>
                <c:pt idx="291">
                  <c:v>17.426921899999996</c:v>
                </c:pt>
                <c:pt idx="292">
                  <c:v>17.426921899999996</c:v>
                </c:pt>
                <c:pt idx="293">
                  <c:v>17.426921899999996</c:v>
                </c:pt>
                <c:pt idx="294">
                  <c:v>17.426921899999996</c:v>
                </c:pt>
                <c:pt idx="295">
                  <c:v>17.426921899999996</c:v>
                </c:pt>
                <c:pt idx="296">
                  <c:v>17.326767199999999</c:v>
                </c:pt>
                <c:pt idx="297">
                  <c:v>17.326767199999999</c:v>
                </c:pt>
                <c:pt idx="298">
                  <c:v>17.326767199999999</c:v>
                </c:pt>
                <c:pt idx="299">
                  <c:v>17.226612499999998</c:v>
                </c:pt>
                <c:pt idx="300">
                  <c:v>17.226612499999998</c:v>
                </c:pt>
                <c:pt idx="301">
                  <c:v>17.226612499999998</c:v>
                </c:pt>
                <c:pt idx="302">
                  <c:v>17.226612499999998</c:v>
                </c:pt>
                <c:pt idx="303">
                  <c:v>17.226612499999998</c:v>
                </c:pt>
                <c:pt idx="304">
                  <c:v>17.126457799999997</c:v>
                </c:pt>
                <c:pt idx="305">
                  <c:v>17.126457799999997</c:v>
                </c:pt>
                <c:pt idx="306">
                  <c:v>17.126457799999997</c:v>
                </c:pt>
                <c:pt idx="307">
                  <c:v>17.126457799999997</c:v>
                </c:pt>
                <c:pt idx="308">
                  <c:v>17.126457799999997</c:v>
                </c:pt>
                <c:pt idx="309">
                  <c:v>17.126457799999997</c:v>
                </c:pt>
                <c:pt idx="310">
                  <c:v>17.126457799999997</c:v>
                </c:pt>
                <c:pt idx="311">
                  <c:v>17.126457799999997</c:v>
                </c:pt>
                <c:pt idx="312">
                  <c:v>17.126457799999997</c:v>
                </c:pt>
                <c:pt idx="313">
                  <c:v>17.126457799999997</c:v>
                </c:pt>
                <c:pt idx="314">
                  <c:v>17.126457799999997</c:v>
                </c:pt>
                <c:pt idx="315">
                  <c:v>17.0263031</c:v>
                </c:pt>
                <c:pt idx="316">
                  <c:v>17.0263031</c:v>
                </c:pt>
                <c:pt idx="317">
                  <c:v>16.926148399999999</c:v>
                </c:pt>
                <c:pt idx="318">
                  <c:v>16.926148399999999</c:v>
                </c:pt>
                <c:pt idx="319">
                  <c:v>16.926148399999999</c:v>
                </c:pt>
                <c:pt idx="320">
                  <c:v>16.825993700000001</c:v>
                </c:pt>
                <c:pt idx="321">
                  <c:v>16.825993700000001</c:v>
                </c:pt>
                <c:pt idx="322">
                  <c:v>16.725838999999997</c:v>
                </c:pt>
                <c:pt idx="323">
                  <c:v>16.725838999999997</c:v>
                </c:pt>
                <c:pt idx="324">
                  <c:v>16.725838999999997</c:v>
                </c:pt>
                <c:pt idx="325">
                  <c:v>16.725838999999997</c:v>
                </c:pt>
                <c:pt idx="326">
                  <c:v>16.725838999999997</c:v>
                </c:pt>
                <c:pt idx="327">
                  <c:v>16.725838999999997</c:v>
                </c:pt>
                <c:pt idx="328">
                  <c:v>16.725838999999997</c:v>
                </c:pt>
                <c:pt idx="329">
                  <c:v>16.725838999999997</c:v>
                </c:pt>
                <c:pt idx="330">
                  <c:v>16.725838999999997</c:v>
                </c:pt>
                <c:pt idx="331">
                  <c:v>16.725838999999997</c:v>
                </c:pt>
                <c:pt idx="332">
                  <c:v>16.725838999999997</c:v>
                </c:pt>
                <c:pt idx="333">
                  <c:v>16.725838999999997</c:v>
                </c:pt>
                <c:pt idx="334">
                  <c:v>16.625684299999996</c:v>
                </c:pt>
                <c:pt idx="335">
                  <c:v>16.625684299999996</c:v>
                </c:pt>
                <c:pt idx="336">
                  <c:v>16.525529599999999</c:v>
                </c:pt>
                <c:pt idx="337">
                  <c:v>16.525529599999999</c:v>
                </c:pt>
                <c:pt idx="338">
                  <c:v>16.425374899999998</c:v>
                </c:pt>
                <c:pt idx="339">
                  <c:v>16.425374899999998</c:v>
                </c:pt>
                <c:pt idx="340">
                  <c:v>16.425374899999998</c:v>
                </c:pt>
                <c:pt idx="341">
                  <c:v>16.425374899999998</c:v>
                </c:pt>
                <c:pt idx="342">
                  <c:v>16.425374899999998</c:v>
                </c:pt>
                <c:pt idx="343">
                  <c:v>16.425374899999998</c:v>
                </c:pt>
                <c:pt idx="344">
                  <c:v>16.425374899999998</c:v>
                </c:pt>
                <c:pt idx="345">
                  <c:v>16.525529599999999</c:v>
                </c:pt>
                <c:pt idx="346">
                  <c:v>16.525529599999999</c:v>
                </c:pt>
                <c:pt idx="347">
                  <c:v>16.425374899999998</c:v>
                </c:pt>
                <c:pt idx="348">
                  <c:v>16.425374899999998</c:v>
                </c:pt>
                <c:pt idx="349">
                  <c:v>16.425374899999998</c:v>
                </c:pt>
                <c:pt idx="350">
                  <c:v>16.425374899999998</c:v>
                </c:pt>
                <c:pt idx="351">
                  <c:v>16.425374899999998</c:v>
                </c:pt>
                <c:pt idx="352">
                  <c:v>16.425374899999998</c:v>
                </c:pt>
                <c:pt idx="353">
                  <c:v>16.425374899999998</c:v>
                </c:pt>
                <c:pt idx="354">
                  <c:v>16.425374899999998</c:v>
                </c:pt>
                <c:pt idx="355">
                  <c:v>16.425374899999998</c:v>
                </c:pt>
                <c:pt idx="356">
                  <c:v>16.425374899999998</c:v>
                </c:pt>
                <c:pt idx="357">
                  <c:v>16.425374899999998</c:v>
                </c:pt>
                <c:pt idx="358">
                  <c:v>16.425374899999998</c:v>
                </c:pt>
                <c:pt idx="359">
                  <c:v>16.425374899999998</c:v>
                </c:pt>
                <c:pt idx="360">
                  <c:v>16.3252202</c:v>
                </c:pt>
                <c:pt idx="361">
                  <c:v>16.3252202</c:v>
                </c:pt>
                <c:pt idx="362">
                  <c:v>16.3252202</c:v>
                </c:pt>
                <c:pt idx="363">
                  <c:v>16.124910799999999</c:v>
                </c:pt>
                <c:pt idx="364">
                  <c:v>16.124910799999999</c:v>
                </c:pt>
                <c:pt idx="365">
                  <c:v>16.124910799999999</c:v>
                </c:pt>
                <c:pt idx="366">
                  <c:v>16.124910799999999</c:v>
                </c:pt>
                <c:pt idx="367">
                  <c:v>16.124910799999999</c:v>
                </c:pt>
                <c:pt idx="368">
                  <c:v>16.124910799999999</c:v>
                </c:pt>
                <c:pt idx="369">
                  <c:v>16.124910799999999</c:v>
                </c:pt>
                <c:pt idx="370">
                  <c:v>16.124910799999999</c:v>
                </c:pt>
                <c:pt idx="371">
                  <c:v>16.124910799999999</c:v>
                </c:pt>
                <c:pt idx="372">
                  <c:v>16.124910799999999</c:v>
                </c:pt>
                <c:pt idx="373">
                  <c:v>16.124910799999999</c:v>
                </c:pt>
                <c:pt idx="374">
                  <c:v>16.124910799999999</c:v>
                </c:pt>
                <c:pt idx="375">
                  <c:v>16.124910799999999</c:v>
                </c:pt>
                <c:pt idx="376">
                  <c:v>16.124910799999999</c:v>
                </c:pt>
                <c:pt idx="377">
                  <c:v>16.024756099999998</c:v>
                </c:pt>
                <c:pt idx="378">
                  <c:v>16.024756099999998</c:v>
                </c:pt>
                <c:pt idx="379">
                  <c:v>16.024756099999998</c:v>
                </c:pt>
                <c:pt idx="380">
                  <c:v>16.024756099999998</c:v>
                </c:pt>
                <c:pt idx="381">
                  <c:v>16.024756099999998</c:v>
                </c:pt>
                <c:pt idx="382">
                  <c:v>15.924601399999998</c:v>
                </c:pt>
                <c:pt idx="383">
                  <c:v>15.924601399999998</c:v>
                </c:pt>
                <c:pt idx="384">
                  <c:v>16.024756099999998</c:v>
                </c:pt>
                <c:pt idx="385">
                  <c:v>16.024756099999998</c:v>
                </c:pt>
                <c:pt idx="386">
                  <c:v>16.024756099999998</c:v>
                </c:pt>
                <c:pt idx="387">
                  <c:v>16.024756099999998</c:v>
                </c:pt>
                <c:pt idx="388">
                  <c:v>15.924601399999998</c:v>
                </c:pt>
                <c:pt idx="389">
                  <c:v>15.924601399999998</c:v>
                </c:pt>
                <c:pt idx="390">
                  <c:v>15.924601399999998</c:v>
                </c:pt>
                <c:pt idx="391">
                  <c:v>15.924601399999998</c:v>
                </c:pt>
                <c:pt idx="392">
                  <c:v>15.924601399999998</c:v>
                </c:pt>
                <c:pt idx="393">
                  <c:v>15.824446700000001</c:v>
                </c:pt>
                <c:pt idx="394">
                  <c:v>15.824446700000001</c:v>
                </c:pt>
                <c:pt idx="395">
                  <c:v>15.824446700000001</c:v>
                </c:pt>
                <c:pt idx="396">
                  <c:v>15.824446700000001</c:v>
                </c:pt>
                <c:pt idx="397">
                  <c:v>15.824446700000001</c:v>
                </c:pt>
                <c:pt idx="398">
                  <c:v>15.724292</c:v>
                </c:pt>
                <c:pt idx="399">
                  <c:v>15.824446700000001</c:v>
                </c:pt>
                <c:pt idx="400">
                  <c:v>15.824446700000001</c:v>
                </c:pt>
                <c:pt idx="401">
                  <c:v>15.824446700000001</c:v>
                </c:pt>
                <c:pt idx="402">
                  <c:v>15.824446700000001</c:v>
                </c:pt>
                <c:pt idx="403">
                  <c:v>15.824446700000001</c:v>
                </c:pt>
                <c:pt idx="404">
                  <c:v>15.824446700000001</c:v>
                </c:pt>
                <c:pt idx="405">
                  <c:v>15.824446700000001</c:v>
                </c:pt>
                <c:pt idx="406">
                  <c:v>15.824446700000001</c:v>
                </c:pt>
                <c:pt idx="407">
                  <c:v>15.824446700000001</c:v>
                </c:pt>
                <c:pt idx="408">
                  <c:v>15.724292</c:v>
                </c:pt>
                <c:pt idx="409">
                  <c:v>15.724292</c:v>
                </c:pt>
                <c:pt idx="410">
                  <c:v>15.724292</c:v>
                </c:pt>
                <c:pt idx="411">
                  <c:v>15.724292</c:v>
                </c:pt>
                <c:pt idx="412">
                  <c:v>15.724292</c:v>
                </c:pt>
                <c:pt idx="413">
                  <c:v>15.724292</c:v>
                </c:pt>
                <c:pt idx="414">
                  <c:v>15.624137300000001</c:v>
                </c:pt>
                <c:pt idx="415">
                  <c:v>15.624137300000001</c:v>
                </c:pt>
                <c:pt idx="416">
                  <c:v>15.624137300000001</c:v>
                </c:pt>
                <c:pt idx="417">
                  <c:v>15.624137300000001</c:v>
                </c:pt>
                <c:pt idx="418">
                  <c:v>15.624137300000001</c:v>
                </c:pt>
                <c:pt idx="419">
                  <c:v>15.624137300000001</c:v>
                </c:pt>
                <c:pt idx="420">
                  <c:v>15.624137300000001</c:v>
                </c:pt>
                <c:pt idx="421">
                  <c:v>15.624137300000001</c:v>
                </c:pt>
                <c:pt idx="422">
                  <c:v>15.5239826</c:v>
                </c:pt>
                <c:pt idx="423">
                  <c:v>15.5239826</c:v>
                </c:pt>
                <c:pt idx="424">
                  <c:v>15.5239826</c:v>
                </c:pt>
                <c:pt idx="425">
                  <c:v>15.5239826</c:v>
                </c:pt>
                <c:pt idx="426">
                  <c:v>15.423827899999999</c:v>
                </c:pt>
                <c:pt idx="427">
                  <c:v>15.5239826</c:v>
                </c:pt>
                <c:pt idx="428">
                  <c:v>15.423827899999999</c:v>
                </c:pt>
                <c:pt idx="429">
                  <c:v>15.423827899999999</c:v>
                </c:pt>
                <c:pt idx="430">
                  <c:v>15.423827899999999</c:v>
                </c:pt>
                <c:pt idx="431">
                  <c:v>15.423827899999999</c:v>
                </c:pt>
                <c:pt idx="432">
                  <c:v>15.423827899999999</c:v>
                </c:pt>
                <c:pt idx="433">
                  <c:v>15.423827899999999</c:v>
                </c:pt>
                <c:pt idx="434">
                  <c:v>15.423827899999999</c:v>
                </c:pt>
                <c:pt idx="435">
                  <c:v>15.423827899999999</c:v>
                </c:pt>
                <c:pt idx="436">
                  <c:v>15.423827899999999</c:v>
                </c:pt>
                <c:pt idx="437">
                  <c:v>15.423827899999999</c:v>
                </c:pt>
                <c:pt idx="438">
                  <c:v>15.3236732</c:v>
                </c:pt>
                <c:pt idx="439">
                  <c:v>15.3236732</c:v>
                </c:pt>
                <c:pt idx="440">
                  <c:v>15.423827899999999</c:v>
                </c:pt>
              </c:numCache>
            </c:numRef>
          </c:yVal>
          <c:smooth val="1"/>
          <c:extLst>
            <c:ext xmlns:c16="http://schemas.microsoft.com/office/drawing/2014/chart" uri="{C3380CC4-5D6E-409C-BE32-E72D297353CC}">
              <c16:uniqueId val="{00000003-D2AD-4611-BC86-E0537706416A}"/>
            </c:ext>
          </c:extLst>
        </c:ser>
        <c:dLbls>
          <c:showLegendKey val="0"/>
          <c:showVal val="0"/>
          <c:showCatName val="0"/>
          <c:showSerName val="0"/>
          <c:showPercent val="0"/>
          <c:showBubbleSize val="0"/>
        </c:dLbls>
        <c:axId val="148662912"/>
        <c:axId val="173765376"/>
      </c:scatterChart>
      <c:valAx>
        <c:axId val="148662912"/>
        <c:scaling>
          <c:orientation val="minMax"/>
          <c:max val="900"/>
        </c:scaling>
        <c:delete val="0"/>
        <c:axPos val="b"/>
        <c:title>
          <c:tx>
            <c:rich>
              <a:bodyPr/>
              <a:lstStyle/>
              <a:p>
                <a:pPr>
                  <a:defRPr/>
                </a:pPr>
                <a:r>
                  <a:rPr lang="en-US"/>
                  <a:t>Time [s]</a:t>
                </a:r>
              </a:p>
            </c:rich>
          </c:tx>
          <c:overlay val="0"/>
        </c:title>
        <c:numFmt formatCode="General" sourceLinked="1"/>
        <c:majorTickMark val="out"/>
        <c:minorTickMark val="none"/>
        <c:tickLblPos val="nextTo"/>
        <c:crossAx val="173765376"/>
        <c:crosses val="autoZero"/>
        <c:crossBetween val="midCat"/>
        <c:majorUnit val="150"/>
      </c:valAx>
      <c:valAx>
        <c:axId val="173765376"/>
        <c:scaling>
          <c:orientation val="minMax"/>
          <c:max val="55"/>
          <c:min val="10"/>
        </c:scaling>
        <c:delete val="0"/>
        <c:axPos val="l"/>
        <c:title>
          <c:tx>
            <c:rich>
              <a:bodyPr rot="-5400000" vert="horz"/>
              <a:lstStyle/>
              <a:p>
                <a:pPr>
                  <a:defRPr/>
                </a:pPr>
                <a:r>
                  <a:rPr lang="en-US"/>
                  <a:t>Temperature [</a:t>
                </a:r>
                <a:r>
                  <a:rPr lang="en-US">
                    <a:latin typeface="Arial"/>
                    <a:cs typeface="Arial"/>
                  </a:rPr>
                  <a:t>°</a:t>
                </a:r>
                <a:r>
                  <a:rPr lang="en-US"/>
                  <a:t>C]</a:t>
                </a:r>
              </a:p>
            </c:rich>
          </c:tx>
          <c:layout>
            <c:manualLayout>
              <c:xMode val="edge"/>
              <c:yMode val="edge"/>
              <c:x val="1.7046019247594052E-2"/>
              <c:y val="0.14243857787763423"/>
            </c:manualLayout>
          </c:layout>
          <c:overlay val="0"/>
        </c:title>
        <c:numFmt formatCode="General" sourceLinked="1"/>
        <c:majorTickMark val="out"/>
        <c:minorTickMark val="none"/>
        <c:tickLblPos val="nextTo"/>
        <c:crossAx val="148662912"/>
        <c:crosses val="autoZero"/>
        <c:crossBetween val="midCat"/>
        <c:majorUnit val="10"/>
      </c:valAx>
    </c:plotArea>
    <c:legend>
      <c:legendPos val="r"/>
      <c:layout>
        <c:manualLayout>
          <c:xMode val="edge"/>
          <c:yMode val="edge"/>
          <c:x val="0.42569588801399827"/>
          <c:y val="3.6269320501603967E-2"/>
          <c:w val="0.52550866141732289"/>
          <c:h val="0.2675449508338042"/>
        </c:manualLayout>
      </c:layout>
      <c:overlay val="0"/>
    </c:legend>
    <c:plotVisOnly val="1"/>
    <c:dispBlanksAs val="gap"/>
    <c:showDLblsOverMax val="0"/>
  </c:chart>
  <c:spPr>
    <a:ln>
      <a:noFill/>
    </a:ln>
  </c:spPr>
  <c:txPr>
    <a:bodyPr/>
    <a:lstStyle/>
    <a:p>
      <a:pPr>
        <a:defRPr sz="110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306806649168854"/>
          <c:y val="5.1400554097404488E-2"/>
          <c:w val="0.72946526684164492"/>
          <c:h val="0.73444808982210552"/>
        </c:manualLayout>
      </c:layout>
      <c:scatterChart>
        <c:scatterStyle val="smoothMarker"/>
        <c:varyColors val="0"/>
        <c:ser>
          <c:idx val="0"/>
          <c:order val="0"/>
          <c:tx>
            <c:v>Water Inlet</c:v>
          </c:tx>
          <c:spPr>
            <a:ln w="15875">
              <a:solidFill>
                <a:schemeClr val="tx1"/>
              </a:solidFill>
              <a:prstDash val="dash"/>
            </a:ln>
          </c:spPr>
          <c:marker>
            <c:symbol val="none"/>
          </c:marker>
          <c:xVal>
            <c:numRef>
              <c:f>'Exp 8'!$AE$455:$AE$904</c:f>
              <c:numCache>
                <c:formatCode>General</c:formatCode>
                <c:ptCount val="450"/>
                <c:pt idx="0">
                  <c:v>0</c:v>
                </c:pt>
                <c:pt idx="1">
                  <c:v>4</c:v>
                </c:pt>
                <c:pt idx="2">
                  <c:v>6</c:v>
                </c:pt>
                <c:pt idx="3">
                  <c:v>8</c:v>
                </c:pt>
                <c:pt idx="4">
                  <c:v>10</c:v>
                </c:pt>
                <c:pt idx="5">
                  <c:v>12</c:v>
                </c:pt>
                <c:pt idx="6">
                  <c:v>14</c:v>
                </c:pt>
                <c:pt idx="7">
                  <c:v>16</c:v>
                </c:pt>
                <c:pt idx="8">
                  <c:v>18</c:v>
                </c:pt>
                <c:pt idx="9">
                  <c:v>20</c:v>
                </c:pt>
                <c:pt idx="10">
                  <c:v>23</c:v>
                </c:pt>
                <c:pt idx="11">
                  <c:v>25</c:v>
                </c:pt>
                <c:pt idx="12">
                  <c:v>27</c:v>
                </c:pt>
                <c:pt idx="13">
                  <c:v>29</c:v>
                </c:pt>
                <c:pt idx="14">
                  <c:v>31</c:v>
                </c:pt>
                <c:pt idx="15">
                  <c:v>33</c:v>
                </c:pt>
                <c:pt idx="16">
                  <c:v>35</c:v>
                </c:pt>
                <c:pt idx="17">
                  <c:v>37</c:v>
                </c:pt>
                <c:pt idx="18">
                  <c:v>39</c:v>
                </c:pt>
                <c:pt idx="19">
                  <c:v>41</c:v>
                </c:pt>
                <c:pt idx="20">
                  <c:v>43</c:v>
                </c:pt>
                <c:pt idx="21">
                  <c:v>45</c:v>
                </c:pt>
                <c:pt idx="22">
                  <c:v>47</c:v>
                </c:pt>
                <c:pt idx="23">
                  <c:v>49</c:v>
                </c:pt>
                <c:pt idx="24">
                  <c:v>51</c:v>
                </c:pt>
                <c:pt idx="25">
                  <c:v>53</c:v>
                </c:pt>
                <c:pt idx="26">
                  <c:v>55</c:v>
                </c:pt>
                <c:pt idx="27">
                  <c:v>57</c:v>
                </c:pt>
                <c:pt idx="28">
                  <c:v>59</c:v>
                </c:pt>
                <c:pt idx="29">
                  <c:v>61</c:v>
                </c:pt>
                <c:pt idx="30">
                  <c:v>63</c:v>
                </c:pt>
                <c:pt idx="31">
                  <c:v>65</c:v>
                </c:pt>
                <c:pt idx="32">
                  <c:v>67</c:v>
                </c:pt>
                <c:pt idx="33">
                  <c:v>69</c:v>
                </c:pt>
                <c:pt idx="34">
                  <c:v>71</c:v>
                </c:pt>
                <c:pt idx="35">
                  <c:v>73</c:v>
                </c:pt>
                <c:pt idx="36">
                  <c:v>75</c:v>
                </c:pt>
                <c:pt idx="37">
                  <c:v>77</c:v>
                </c:pt>
                <c:pt idx="38">
                  <c:v>79</c:v>
                </c:pt>
                <c:pt idx="39">
                  <c:v>81</c:v>
                </c:pt>
                <c:pt idx="40">
                  <c:v>83</c:v>
                </c:pt>
                <c:pt idx="41">
                  <c:v>85</c:v>
                </c:pt>
                <c:pt idx="42">
                  <c:v>87</c:v>
                </c:pt>
                <c:pt idx="43">
                  <c:v>89</c:v>
                </c:pt>
                <c:pt idx="44">
                  <c:v>91</c:v>
                </c:pt>
                <c:pt idx="45">
                  <c:v>93</c:v>
                </c:pt>
                <c:pt idx="46">
                  <c:v>95</c:v>
                </c:pt>
                <c:pt idx="47">
                  <c:v>97</c:v>
                </c:pt>
                <c:pt idx="48">
                  <c:v>99</c:v>
                </c:pt>
                <c:pt idx="49">
                  <c:v>101</c:v>
                </c:pt>
                <c:pt idx="50">
                  <c:v>103</c:v>
                </c:pt>
                <c:pt idx="51">
                  <c:v>105</c:v>
                </c:pt>
                <c:pt idx="52">
                  <c:v>107</c:v>
                </c:pt>
                <c:pt idx="53">
                  <c:v>109</c:v>
                </c:pt>
                <c:pt idx="54">
                  <c:v>111</c:v>
                </c:pt>
                <c:pt idx="55">
                  <c:v>113</c:v>
                </c:pt>
                <c:pt idx="56">
                  <c:v>115</c:v>
                </c:pt>
                <c:pt idx="57">
                  <c:v>117</c:v>
                </c:pt>
                <c:pt idx="58">
                  <c:v>119</c:v>
                </c:pt>
                <c:pt idx="59">
                  <c:v>121</c:v>
                </c:pt>
                <c:pt idx="60">
                  <c:v>123</c:v>
                </c:pt>
                <c:pt idx="61">
                  <c:v>125</c:v>
                </c:pt>
                <c:pt idx="62">
                  <c:v>127</c:v>
                </c:pt>
                <c:pt idx="63">
                  <c:v>129</c:v>
                </c:pt>
                <c:pt idx="64">
                  <c:v>131</c:v>
                </c:pt>
                <c:pt idx="65">
                  <c:v>133</c:v>
                </c:pt>
                <c:pt idx="66">
                  <c:v>135</c:v>
                </c:pt>
                <c:pt idx="67">
                  <c:v>137</c:v>
                </c:pt>
                <c:pt idx="68">
                  <c:v>139</c:v>
                </c:pt>
                <c:pt idx="69">
                  <c:v>141</c:v>
                </c:pt>
                <c:pt idx="70">
                  <c:v>143</c:v>
                </c:pt>
                <c:pt idx="71">
                  <c:v>145</c:v>
                </c:pt>
                <c:pt idx="72">
                  <c:v>147</c:v>
                </c:pt>
                <c:pt idx="73">
                  <c:v>149</c:v>
                </c:pt>
                <c:pt idx="74">
                  <c:v>151</c:v>
                </c:pt>
                <c:pt idx="75">
                  <c:v>153</c:v>
                </c:pt>
                <c:pt idx="76">
                  <c:v>155</c:v>
                </c:pt>
                <c:pt idx="77">
                  <c:v>157</c:v>
                </c:pt>
                <c:pt idx="78">
                  <c:v>159</c:v>
                </c:pt>
                <c:pt idx="79">
                  <c:v>161</c:v>
                </c:pt>
                <c:pt idx="80">
                  <c:v>163</c:v>
                </c:pt>
                <c:pt idx="81">
                  <c:v>165</c:v>
                </c:pt>
                <c:pt idx="82">
                  <c:v>167</c:v>
                </c:pt>
                <c:pt idx="83">
                  <c:v>169</c:v>
                </c:pt>
                <c:pt idx="84">
                  <c:v>171</c:v>
                </c:pt>
                <c:pt idx="85">
                  <c:v>173</c:v>
                </c:pt>
                <c:pt idx="86">
                  <c:v>175</c:v>
                </c:pt>
                <c:pt idx="87">
                  <c:v>177</c:v>
                </c:pt>
                <c:pt idx="88">
                  <c:v>179</c:v>
                </c:pt>
                <c:pt idx="89">
                  <c:v>181</c:v>
                </c:pt>
                <c:pt idx="90">
                  <c:v>183</c:v>
                </c:pt>
                <c:pt idx="91">
                  <c:v>185</c:v>
                </c:pt>
                <c:pt idx="92">
                  <c:v>187</c:v>
                </c:pt>
                <c:pt idx="93">
                  <c:v>189</c:v>
                </c:pt>
                <c:pt idx="94">
                  <c:v>191</c:v>
                </c:pt>
                <c:pt idx="95">
                  <c:v>193</c:v>
                </c:pt>
                <c:pt idx="96">
                  <c:v>195</c:v>
                </c:pt>
                <c:pt idx="97">
                  <c:v>197</c:v>
                </c:pt>
                <c:pt idx="98">
                  <c:v>199</c:v>
                </c:pt>
                <c:pt idx="99">
                  <c:v>201</c:v>
                </c:pt>
                <c:pt idx="100">
                  <c:v>203</c:v>
                </c:pt>
                <c:pt idx="101">
                  <c:v>205</c:v>
                </c:pt>
                <c:pt idx="102">
                  <c:v>207</c:v>
                </c:pt>
                <c:pt idx="103">
                  <c:v>209</c:v>
                </c:pt>
                <c:pt idx="104">
                  <c:v>211</c:v>
                </c:pt>
                <c:pt idx="105">
                  <c:v>213</c:v>
                </c:pt>
                <c:pt idx="106">
                  <c:v>215</c:v>
                </c:pt>
                <c:pt idx="107">
                  <c:v>217</c:v>
                </c:pt>
                <c:pt idx="108">
                  <c:v>219</c:v>
                </c:pt>
                <c:pt idx="109">
                  <c:v>221</c:v>
                </c:pt>
                <c:pt idx="110">
                  <c:v>223</c:v>
                </c:pt>
                <c:pt idx="111">
                  <c:v>225</c:v>
                </c:pt>
                <c:pt idx="112">
                  <c:v>227</c:v>
                </c:pt>
                <c:pt idx="113">
                  <c:v>229</c:v>
                </c:pt>
                <c:pt idx="114">
                  <c:v>231</c:v>
                </c:pt>
                <c:pt idx="115">
                  <c:v>233</c:v>
                </c:pt>
                <c:pt idx="116">
                  <c:v>235</c:v>
                </c:pt>
                <c:pt idx="117">
                  <c:v>237</c:v>
                </c:pt>
                <c:pt idx="118">
                  <c:v>239</c:v>
                </c:pt>
                <c:pt idx="119">
                  <c:v>241</c:v>
                </c:pt>
                <c:pt idx="120">
                  <c:v>243</c:v>
                </c:pt>
                <c:pt idx="121">
                  <c:v>245</c:v>
                </c:pt>
                <c:pt idx="122">
                  <c:v>247</c:v>
                </c:pt>
                <c:pt idx="123">
                  <c:v>249</c:v>
                </c:pt>
                <c:pt idx="124">
                  <c:v>251</c:v>
                </c:pt>
                <c:pt idx="125">
                  <c:v>253</c:v>
                </c:pt>
                <c:pt idx="126">
                  <c:v>255</c:v>
                </c:pt>
                <c:pt idx="127">
                  <c:v>257</c:v>
                </c:pt>
                <c:pt idx="128">
                  <c:v>259</c:v>
                </c:pt>
                <c:pt idx="129">
                  <c:v>261</c:v>
                </c:pt>
                <c:pt idx="130">
                  <c:v>263</c:v>
                </c:pt>
                <c:pt idx="131">
                  <c:v>265</c:v>
                </c:pt>
                <c:pt idx="132">
                  <c:v>267</c:v>
                </c:pt>
                <c:pt idx="133">
                  <c:v>269</c:v>
                </c:pt>
                <c:pt idx="134">
                  <c:v>271</c:v>
                </c:pt>
                <c:pt idx="135">
                  <c:v>273</c:v>
                </c:pt>
                <c:pt idx="136">
                  <c:v>275</c:v>
                </c:pt>
                <c:pt idx="137">
                  <c:v>277</c:v>
                </c:pt>
                <c:pt idx="138">
                  <c:v>279</c:v>
                </c:pt>
                <c:pt idx="139">
                  <c:v>281</c:v>
                </c:pt>
                <c:pt idx="140">
                  <c:v>283</c:v>
                </c:pt>
                <c:pt idx="141">
                  <c:v>285</c:v>
                </c:pt>
                <c:pt idx="142">
                  <c:v>287</c:v>
                </c:pt>
                <c:pt idx="143">
                  <c:v>289</c:v>
                </c:pt>
                <c:pt idx="144">
                  <c:v>291</c:v>
                </c:pt>
                <c:pt idx="145">
                  <c:v>293</c:v>
                </c:pt>
                <c:pt idx="146">
                  <c:v>295</c:v>
                </c:pt>
                <c:pt idx="147">
                  <c:v>297</c:v>
                </c:pt>
                <c:pt idx="148">
                  <c:v>299</c:v>
                </c:pt>
                <c:pt idx="149">
                  <c:v>301</c:v>
                </c:pt>
                <c:pt idx="150">
                  <c:v>303</c:v>
                </c:pt>
                <c:pt idx="151">
                  <c:v>305</c:v>
                </c:pt>
                <c:pt idx="152">
                  <c:v>307</c:v>
                </c:pt>
                <c:pt idx="153">
                  <c:v>309</c:v>
                </c:pt>
                <c:pt idx="154">
                  <c:v>311</c:v>
                </c:pt>
                <c:pt idx="155">
                  <c:v>313</c:v>
                </c:pt>
                <c:pt idx="156">
                  <c:v>315</c:v>
                </c:pt>
                <c:pt idx="157">
                  <c:v>317</c:v>
                </c:pt>
                <c:pt idx="158">
                  <c:v>319</c:v>
                </c:pt>
                <c:pt idx="159">
                  <c:v>321</c:v>
                </c:pt>
                <c:pt idx="160">
                  <c:v>323</c:v>
                </c:pt>
                <c:pt idx="161">
                  <c:v>325</c:v>
                </c:pt>
                <c:pt idx="162">
                  <c:v>327</c:v>
                </c:pt>
                <c:pt idx="163">
                  <c:v>329</c:v>
                </c:pt>
                <c:pt idx="164">
                  <c:v>331</c:v>
                </c:pt>
                <c:pt idx="165">
                  <c:v>333</c:v>
                </c:pt>
                <c:pt idx="166">
                  <c:v>335</c:v>
                </c:pt>
                <c:pt idx="167">
                  <c:v>337</c:v>
                </c:pt>
                <c:pt idx="168">
                  <c:v>339</c:v>
                </c:pt>
                <c:pt idx="169">
                  <c:v>341</c:v>
                </c:pt>
                <c:pt idx="170">
                  <c:v>343</c:v>
                </c:pt>
                <c:pt idx="171">
                  <c:v>345</c:v>
                </c:pt>
                <c:pt idx="172">
                  <c:v>347</c:v>
                </c:pt>
                <c:pt idx="173">
                  <c:v>349</c:v>
                </c:pt>
                <c:pt idx="174">
                  <c:v>351</c:v>
                </c:pt>
                <c:pt idx="175">
                  <c:v>353</c:v>
                </c:pt>
                <c:pt idx="176">
                  <c:v>355</c:v>
                </c:pt>
                <c:pt idx="177">
                  <c:v>357</c:v>
                </c:pt>
                <c:pt idx="178">
                  <c:v>359</c:v>
                </c:pt>
                <c:pt idx="179">
                  <c:v>361</c:v>
                </c:pt>
                <c:pt idx="180">
                  <c:v>363</c:v>
                </c:pt>
                <c:pt idx="181">
                  <c:v>365</c:v>
                </c:pt>
                <c:pt idx="182">
                  <c:v>367</c:v>
                </c:pt>
                <c:pt idx="183">
                  <c:v>369</c:v>
                </c:pt>
                <c:pt idx="184">
                  <c:v>371</c:v>
                </c:pt>
                <c:pt idx="185">
                  <c:v>373</c:v>
                </c:pt>
                <c:pt idx="186">
                  <c:v>375</c:v>
                </c:pt>
                <c:pt idx="187">
                  <c:v>377</c:v>
                </c:pt>
                <c:pt idx="188">
                  <c:v>379</c:v>
                </c:pt>
                <c:pt idx="189">
                  <c:v>381</c:v>
                </c:pt>
                <c:pt idx="190">
                  <c:v>383</c:v>
                </c:pt>
                <c:pt idx="191">
                  <c:v>385</c:v>
                </c:pt>
                <c:pt idx="192">
                  <c:v>387</c:v>
                </c:pt>
                <c:pt idx="193">
                  <c:v>389</c:v>
                </c:pt>
                <c:pt idx="194">
                  <c:v>391</c:v>
                </c:pt>
                <c:pt idx="195">
                  <c:v>393</c:v>
                </c:pt>
                <c:pt idx="196">
                  <c:v>395</c:v>
                </c:pt>
                <c:pt idx="197">
                  <c:v>397</c:v>
                </c:pt>
                <c:pt idx="198">
                  <c:v>399</c:v>
                </c:pt>
                <c:pt idx="199">
                  <c:v>401</c:v>
                </c:pt>
                <c:pt idx="200">
                  <c:v>403</c:v>
                </c:pt>
                <c:pt idx="201">
                  <c:v>405</c:v>
                </c:pt>
                <c:pt idx="202">
                  <c:v>407</c:v>
                </c:pt>
                <c:pt idx="203">
                  <c:v>409</c:v>
                </c:pt>
                <c:pt idx="204">
                  <c:v>411</c:v>
                </c:pt>
                <c:pt idx="205">
                  <c:v>413</c:v>
                </c:pt>
                <c:pt idx="206">
                  <c:v>415</c:v>
                </c:pt>
                <c:pt idx="207">
                  <c:v>417</c:v>
                </c:pt>
                <c:pt idx="208">
                  <c:v>419</c:v>
                </c:pt>
                <c:pt idx="209">
                  <c:v>421</c:v>
                </c:pt>
                <c:pt idx="210">
                  <c:v>423</c:v>
                </c:pt>
                <c:pt idx="211">
                  <c:v>425</c:v>
                </c:pt>
                <c:pt idx="212">
                  <c:v>427</c:v>
                </c:pt>
                <c:pt idx="213">
                  <c:v>429</c:v>
                </c:pt>
                <c:pt idx="214">
                  <c:v>431</c:v>
                </c:pt>
                <c:pt idx="215">
                  <c:v>433</c:v>
                </c:pt>
                <c:pt idx="216">
                  <c:v>435</c:v>
                </c:pt>
                <c:pt idx="217">
                  <c:v>437</c:v>
                </c:pt>
                <c:pt idx="218">
                  <c:v>439</c:v>
                </c:pt>
                <c:pt idx="219">
                  <c:v>441</c:v>
                </c:pt>
                <c:pt idx="220">
                  <c:v>443</c:v>
                </c:pt>
                <c:pt idx="221">
                  <c:v>445</c:v>
                </c:pt>
                <c:pt idx="222">
                  <c:v>447</c:v>
                </c:pt>
                <c:pt idx="223">
                  <c:v>449</c:v>
                </c:pt>
                <c:pt idx="224">
                  <c:v>451</c:v>
                </c:pt>
                <c:pt idx="225">
                  <c:v>453</c:v>
                </c:pt>
                <c:pt idx="226">
                  <c:v>455</c:v>
                </c:pt>
                <c:pt idx="227">
                  <c:v>457</c:v>
                </c:pt>
                <c:pt idx="228">
                  <c:v>459</c:v>
                </c:pt>
                <c:pt idx="229">
                  <c:v>461</c:v>
                </c:pt>
                <c:pt idx="230">
                  <c:v>463</c:v>
                </c:pt>
                <c:pt idx="231">
                  <c:v>465</c:v>
                </c:pt>
                <c:pt idx="232">
                  <c:v>467</c:v>
                </c:pt>
                <c:pt idx="233">
                  <c:v>469</c:v>
                </c:pt>
                <c:pt idx="234">
                  <c:v>471</c:v>
                </c:pt>
                <c:pt idx="235">
                  <c:v>473</c:v>
                </c:pt>
                <c:pt idx="236">
                  <c:v>475</c:v>
                </c:pt>
                <c:pt idx="237">
                  <c:v>477</c:v>
                </c:pt>
                <c:pt idx="238">
                  <c:v>479</c:v>
                </c:pt>
                <c:pt idx="239">
                  <c:v>481</c:v>
                </c:pt>
                <c:pt idx="240">
                  <c:v>483</c:v>
                </c:pt>
                <c:pt idx="241">
                  <c:v>485</c:v>
                </c:pt>
                <c:pt idx="242">
                  <c:v>487</c:v>
                </c:pt>
                <c:pt idx="243">
                  <c:v>489</c:v>
                </c:pt>
                <c:pt idx="244">
                  <c:v>491</c:v>
                </c:pt>
                <c:pt idx="245">
                  <c:v>493</c:v>
                </c:pt>
                <c:pt idx="246">
                  <c:v>495</c:v>
                </c:pt>
                <c:pt idx="247">
                  <c:v>497</c:v>
                </c:pt>
                <c:pt idx="248">
                  <c:v>499</c:v>
                </c:pt>
                <c:pt idx="249">
                  <c:v>501</c:v>
                </c:pt>
                <c:pt idx="250">
                  <c:v>503</c:v>
                </c:pt>
                <c:pt idx="251">
                  <c:v>505</c:v>
                </c:pt>
                <c:pt idx="252">
                  <c:v>507</c:v>
                </c:pt>
                <c:pt idx="253">
                  <c:v>509</c:v>
                </c:pt>
                <c:pt idx="254">
                  <c:v>511</c:v>
                </c:pt>
                <c:pt idx="255">
                  <c:v>513</c:v>
                </c:pt>
                <c:pt idx="256">
                  <c:v>515</c:v>
                </c:pt>
                <c:pt idx="257">
                  <c:v>517</c:v>
                </c:pt>
                <c:pt idx="258">
                  <c:v>519</c:v>
                </c:pt>
                <c:pt idx="259">
                  <c:v>521</c:v>
                </c:pt>
                <c:pt idx="260">
                  <c:v>523</c:v>
                </c:pt>
                <c:pt idx="261">
                  <c:v>525</c:v>
                </c:pt>
                <c:pt idx="262">
                  <c:v>527</c:v>
                </c:pt>
                <c:pt idx="263">
                  <c:v>529</c:v>
                </c:pt>
                <c:pt idx="264">
                  <c:v>531</c:v>
                </c:pt>
                <c:pt idx="265">
                  <c:v>533</c:v>
                </c:pt>
                <c:pt idx="266">
                  <c:v>535</c:v>
                </c:pt>
                <c:pt idx="267">
                  <c:v>537</c:v>
                </c:pt>
                <c:pt idx="268">
                  <c:v>539</c:v>
                </c:pt>
                <c:pt idx="269">
                  <c:v>541</c:v>
                </c:pt>
                <c:pt idx="270">
                  <c:v>543</c:v>
                </c:pt>
                <c:pt idx="271">
                  <c:v>545</c:v>
                </c:pt>
                <c:pt idx="272">
                  <c:v>547</c:v>
                </c:pt>
                <c:pt idx="273">
                  <c:v>549</c:v>
                </c:pt>
                <c:pt idx="274">
                  <c:v>551</c:v>
                </c:pt>
                <c:pt idx="275">
                  <c:v>553</c:v>
                </c:pt>
                <c:pt idx="276">
                  <c:v>555</c:v>
                </c:pt>
                <c:pt idx="277">
                  <c:v>557</c:v>
                </c:pt>
                <c:pt idx="278">
                  <c:v>559</c:v>
                </c:pt>
                <c:pt idx="279">
                  <c:v>561</c:v>
                </c:pt>
                <c:pt idx="280">
                  <c:v>563</c:v>
                </c:pt>
                <c:pt idx="281">
                  <c:v>565</c:v>
                </c:pt>
                <c:pt idx="282">
                  <c:v>567</c:v>
                </c:pt>
                <c:pt idx="283">
                  <c:v>569</c:v>
                </c:pt>
                <c:pt idx="284">
                  <c:v>571</c:v>
                </c:pt>
                <c:pt idx="285">
                  <c:v>573</c:v>
                </c:pt>
                <c:pt idx="286">
                  <c:v>575</c:v>
                </c:pt>
                <c:pt idx="287">
                  <c:v>577</c:v>
                </c:pt>
                <c:pt idx="288">
                  <c:v>579</c:v>
                </c:pt>
                <c:pt idx="289">
                  <c:v>581</c:v>
                </c:pt>
                <c:pt idx="290">
                  <c:v>583</c:v>
                </c:pt>
                <c:pt idx="291">
                  <c:v>585</c:v>
                </c:pt>
                <c:pt idx="292">
                  <c:v>587</c:v>
                </c:pt>
                <c:pt idx="293">
                  <c:v>589</c:v>
                </c:pt>
                <c:pt idx="294">
                  <c:v>591</c:v>
                </c:pt>
                <c:pt idx="295">
                  <c:v>593</c:v>
                </c:pt>
                <c:pt idx="296">
                  <c:v>595</c:v>
                </c:pt>
                <c:pt idx="297">
                  <c:v>597</c:v>
                </c:pt>
                <c:pt idx="298">
                  <c:v>599</c:v>
                </c:pt>
                <c:pt idx="299">
                  <c:v>601</c:v>
                </c:pt>
                <c:pt idx="300">
                  <c:v>603</c:v>
                </c:pt>
                <c:pt idx="301">
                  <c:v>605</c:v>
                </c:pt>
                <c:pt idx="302">
                  <c:v>607</c:v>
                </c:pt>
                <c:pt idx="303">
                  <c:v>609</c:v>
                </c:pt>
                <c:pt idx="304">
                  <c:v>611</c:v>
                </c:pt>
                <c:pt idx="305">
                  <c:v>613</c:v>
                </c:pt>
                <c:pt idx="306">
                  <c:v>615</c:v>
                </c:pt>
                <c:pt idx="307">
                  <c:v>617</c:v>
                </c:pt>
                <c:pt idx="308">
                  <c:v>619</c:v>
                </c:pt>
                <c:pt idx="309">
                  <c:v>621</c:v>
                </c:pt>
                <c:pt idx="310">
                  <c:v>623</c:v>
                </c:pt>
                <c:pt idx="311">
                  <c:v>625</c:v>
                </c:pt>
                <c:pt idx="312">
                  <c:v>627</c:v>
                </c:pt>
                <c:pt idx="313">
                  <c:v>629</c:v>
                </c:pt>
                <c:pt idx="314">
                  <c:v>631</c:v>
                </c:pt>
                <c:pt idx="315">
                  <c:v>633</c:v>
                </c:pt>
                <c:pt idx="316">
                  <c:v>635</c:v>
                </c:pt>
                <c:pt idx="317">
                  <c:v>637</c:v>
                </c:pt>
                <c:pt idx="318">
                  <c:v>639</c:v>
                </c:pt>
                <c:pt idx="319">
                  <c:v>641</c:v>
                </c:pt>
                <c:pt idx="320">
                  <c:v>643</c:v>
                </c:pt>
                <c:pt idx="321">
                  <c:v>645</c:v>
                </c:pt>
                <c:pt idx="322">
                  <c:v>647</c:v>
                </c:pt>
                <c:pt idx="323">
                  <c:v>649</c:v>
                </c:pt>
                <c:pt idx="324">
                  <c:v>651</c:v>
                </c:pt>
                <c:pt idx="325">
                  <c:v>653</c:v>
                </c:pt>
                <c:pt idx="326">
                  <c:v>655</c:v>
                </c:pt>
                <c:pt idx="327">
                  <c:v>657</c:v>
                </c:pt>
                <c:pt idx="328">
                  <c:v>659</c:v>
                </c:pt>
                <c:pt idx="329">
                  <c:v>661</c:v>
                </c:pt>
                <c:pt idx="330">
                  <c:v>663</c:v>
                </c:pt>
                <c:pt idx="331">
                  <c:v>665</c:v>
                </c:pt>
                <c:pt idx="332">
                  <c:v>667</c:v>
                </c:pt>
                <c:pt idx="333">
                  <c:v>669</c:v>
                </c:pt>
                <c:pt idx="334">
                  <c:v>671</c:v>
                </c:pt>
                <c:pt idx="335">
                  <c:v>673</c:v>
                </c:pt>
                <c:pt idx="336">
                  <c:v>675</c:v>
                </c:pt>
                <c:pt idx="337">
                  <c:v>677</c:v>
                </c:pt>
                <c:pt idx="338">
                  <c:v>679</c:v>
                </c:pt>
                <c:pt idx="339">
                  <c:v>681</c:v>
                </c:pt>
                <c:pt idx="340">
                  <c:v>683</c:v>
                </c:pt>
                <c:pt idx="341">
                  <c:v>685</c:v>
                </c:pt>
                <c:pt idx="342">
                  <c:v>687</c:v>
                </c:pt>
                <c:pt idx="343">
                  <c:v>689</c:v>
                </c:pt>
                <c:pt idx="344">
                  <c:v>691</c:v>
                </c:pt>
                <c:pt idx="345">
                  <c:v>693</c:v>
                </c:pt>
                <c:pt idx="346">
                  <c:v>695</c:v>
                </c:pt>
                <c:pt idx="347">
                  <c:v>697</c:v>
                </c:pt>
                <c:pt idx="348">
                  <c:v>699</c:v>
                </c:pt>
                <c:pt idx="349">
                  <c:v>701</c:v>
                </c:pt>
                <c:pt idx="350">
                  <c:v>703</c:v>
                </c:pt>
                <c:pt idx="351">
                  <c:v>705</c:v>
                </c:pt>
                <c:pt idx="352">
                  <c:v>707</c:v>
                </c:pt>
                <c:pt idx="353">
                  <c:v>709</c:v>
                </c:pt>
                <c:pt idx="354">
                  <c:v>711</c:v>
                </c:pt>
                <c:pt idx="355">
                  <c:v>713</c:v>
                </c:pt>
                <c:pt idx="356">
                  <c:v>715</c:v>
                </c:pt>
                <c:pt idx="357">
                  <c:v>717</c:v>
                </c:pt>
                <c:pt idx="358">
                  <c:v>719</c:v>
                </c:pt>
                <c:pt idx="359">
                  <c:v>721</c:v>
                </c:pt>
                <c:pt idx="360">
                  <c:v>723</c:v>
                </c:pt>
                <c:pt idx="361">
                  <c:v>725</c:v>
                </c:pt>
                <c:pt idx="362">
                  <c:v>727</c:v>
                </c:pt>
                <c:pt idx="363">
                  <c:v>729</c:v>
                </c:pt>
                <c:pt idx="364">
                  <c:v>731</c:v>
                </c:pt>
                <c:pt idx="365">
                  <c:v>733</c:v>
                </c:pt>
                <c:pt idx="366">
                  <c:v>735</c:v>
                </c:pt>
                <c:pt idx="367">
                  <c:v>737</c:v>
                </c:pt>
                <c:pt idx="368">
                  <c:v>739</c:v>
                </c:pt>
                <c:pt idx="369">
                  <c:v>741</c:v>
                </c:pt>
                <c:pt idx="370">
                  <c:v>743</c:v>
                </c:pt>
                <c:pt idx="371">
                  <c:v>745</c:v>
                </c:pt>
                <c:pt idx="372">
                  <c:v>747</c:v>
                </c:pt>
                <c:pt idx="373">
                  <c:v>749</c:v>
                </c:pt>
                <c:pt idx="374">
                  <c:v>751</c:v>
                </c:pt>
                <c:pt idx="375">
                  <c:v>753</c:v>
                </c:pt>
                <c:pt idx="376">
                  <c:v>755</c:v>
                </c:pt>
                <c:pt idx="377">
                  <c:v>757</c:v>
                </c:pt>
                <c:pt idx="378">
                  <c:v>759</c:v>
                </c:pt>
                <c:pt idx="379">
                  <c:v>761</c:v>
                </c:pt>
                <c:pt idx="380">
                  <c:v>763</c:v>
                </c:pt>
                <c:pt idx="381">
                  <c:v>765</c:v>
                </c:pt>
                <c:pt idx="382">
                  <c:v>767</c:v>
                </c:pt>
                <c:pt idx="383">
                  <c:v>769</c:v>
                </c:pt>
                <c:pt idx="384">
                  <c:v>771</c:v>
                </c:pt>
                <c:pt idx="385">
                  <c:v>773</c:v>
                </c:pt>
                <c:pt idx="386">
                  <c:v>775</c:v>
                </c:pt>
                <c:pt idx="387">
                  <c:v>777</c:v>
                </c:pt>
                <c:pt idx="388">
                  <c:v>779</c:v>
                </c:pt>
                <c:pt idx="389">
                  <c:v>781</c:v>
                </c:pt>
                <c:pt idx="390">
                  <c:v>783</c:v>
                </c:pt>
                <c:pt idx="391">
                  <c:v>785</c:v>
                </c:pt>
                <c:pt idx="392">
                  <c:v>787</c:v>
                </c:pt>
                <c:pt idx="393">
                  <c:v>789</c:v>
                </c:pt>
                <c:pt idx="394">
                  <c:v>791</c:v>
                </c:pt>
                <c:pt idx="395">
                  <c:v>793</c:v>
                </c:pt>
                <c:pt idx="396">
                  <c:v>795</c:v>
                </c:pt>
                <c:pt idx="397">
                  <c:v>797</c:v>
                </c:pt>
                <c:pt idx="398">
                  <c:v>799</c:v>
                </c:pt>
                <c:pt idx="399">
                  <c:v>801</c:v>
                </c:pt>
                <c:pt idx="400">
                  <c:v>803</c:v>
                </c:pt>
                <c:pt idx="401">
                  <c:v>805</c:v>
                </c:pt>
                <c:pt idx="402">
                  <c:v>807</c:v>
                </c:pt>
                <c:pt idx="403">
                  <c:v>809</c:v>
                </c:pt>
                <c:pt idx="404">
                  <c:v>811</c:v>
                </c:pt>
                <c:pt idx="405">
                  <c:v>813</c:v>
                </c:pt>
                <c:pt idx="406">
                  <c:v>815</c:v>
                </c:pt>
                <c:pt idx="407">
                  <c:v>817</c:v>
                </c:pt>
                <c:pt idx="408">
                  <c:v>819</c:v>
                </c:pt>
                <c:pt idx="409">
                  <c:v>821</c:v>
                </c:pt>
                <c:pt idx="410">
                  <c:v>823</c:v>
                </c:pt>
                <c:pt idx="411">
                  <c:v>825</c:v>
                </c:pt>
                <c:pt idx="412">
                  <c:v>827</c:v>
                </c:pt>
                <c:pt idx="413">
                  <c:v>829</c:v>
                </c:pt>
                <c:pt idx="414">
                  <c:v>831</c:v>
                </c:pt>
                <c:pt idx="415">
                  <c:v>833</c:v>
                </c:pt>
                <c:pt idx="416">
                  <c:v>835</c:v>
                </c:pt>
                <c:pt idx="417">
                  <c:v>837</c:v>
                </c:pt>
                <c:pt idx="418">
                  <c:v>839</c:v>
                </c:pt>
                <c:pt idx="419">
                  <c:v>841</c:v>
                </c:pt>
                <c:pt idx="420">
                  <c:v>843</c:v>
                </c:pt>
                <c:pt idx="421">
                  <c:v>845</c:v>
                </c:pt>
                <c:pt idx="422">
                  <c:v>847</c:v>
                </c:pt>
                <c:pt idx="423">
                  <c:v>849</c:v>
                </c:pt>
                <c:pt idx="424">
                  <c:v>851</c:v>
                </c:pt>
                <c:pt idx="425">
                  <c:v>853</c:v>
                </c:pt>
                <c:pt idx="426">
                  <c:v>855</c:v>
                </c:pt>
                <c:pt idx="427">
                  <c:v>857</c:v>
                </c:pt>
                <c:pt idx="428">
                  <c:v>859</c:v>
                </c:pt>
                <c:pt idx="429">
                  <c:v>861</c:v>
                </c:pt>
                <c:pt idx="430">
                  <c:v>863</c:v>
                </c:pt>
                <c:pt idx="431">
                  <c:v>865</c:v>
                </c:pt>
                <c:pt idx="432">
                  <c:v>867</c:v>
                </c:pt>
                <c:pt idx="433">
                  <c:v>869</c:v>
                </c:pt>
                <c:pt idx="434">
                  <c:v>871</c:v>
                </c:pt>
                <c:pt idx="435">
                  <c:v>873</c:v>
                </c:pt>
                <c:pt idx="436">
                  <c:v>875</c:v>
                </c:pt>
                <c:pt idx="437">
                  <c:v>877</c:v>
                </c:pt>
                <c:pt idx="438">
                  <c:v>879</c:v>
                </c:pt>
                <c:pt idx="439">
                  <c:v>881</c:v>
                </c:pt>
                <c:pt idx="440">
                  <c:v>883</c:v>
                </c:pt>
                <c:pt idx="441">
                  <c:v>885</c:v>
                </c:pt>
                <c:pt idx="442">
                  <c:v>887</c:v>
                </c:pt>
                <c:pt idx="443">
                  <c:v>889</c:v>
                </c:pt>
                <c:pt idx="444">
                  <c:v>891</c:v>
                </c:pt>
                <c:pt idx="445">
                  <c:v>893</c:v>
                </c:pt>
                <c:pt idx="446">
                  <c:v>895</c:v>
                </c:pt>
                <c:pt idx="447">
                  <c:v>897</c:v>
                </c:pt>
                <c:pt idx="448">
                  <c:v>899</c:v>
                </c:pt>
                <c:pt idx="449">
                  <c:v>901</c:v>
                </c:pt>
              </c:numCache>
            </c:numRef>
          </c:xVal>
          <c:yVal>
            <c:numRef>
              <c:f>'Exp 8'!$W$455:$W$904</c:f>
              <c:numCache>
                <c:formatCode>General</c:formatCode>
                <c:ptCount val="450"/>
                <c:pt idx="0">
                  <c:v>52.519473999999995</c:v>
                </c:pt>
                <c:pt idx="1">
                  <c:v>52.118561999999997</c:v>
                </c:pt>
                <c:pt idx="2">
                  <c:v>52.118561999999997</c:v>
                </c:pt>
                <c:pt idx="3">
                  <c:v>51.116281999999998</c:v>
                </c:pt>
                <c:pt idx="4">
                  <c:v>51.116281999999998</c:v>
                </c:pt>
                <c:pt idx="5">
                  <c:v>50.615141999999999</c:v>
                </c:pt>
                <c:pt idx="6">
                  <c:v>50.615141999999999</c:v>
                </c:pt>
                <c:pt idx="7">
                  <c:v>50.615141999999999</c:v>
                </c:pt>
                <c:pt idx="8">
                  <c:v>48.911266000000005</c:v>
                </c:pt>
                <c:pt idx="9">
                  <c:v>48.911266000000005</c:v>
                </c:pt>
                <c:pt idx="10">
                  <c:v>47.608301999999995</c:v>
                </c:pt>
                <c:pt idx="11">
                  <c:v>47.608301999999995</c:v>
                </c:pt>
                <c:pt idx="12">
                  <c:v>46.104881999999996</c:v>
                </c:pt>
                <c:pt idx="13">
                  <c:v>46.104881999999996</c:v>
                </c:pt>
                <c:pt idx="14">
                  <c:v>46.104881999999996</c:v>
                </c:pt>
                <c:pt idx="15">
                  <c:v>45.102601999999997</c:v>
                </c:pt>
                <c:pt idx="16">
                  <c:v>45.102601999999997</c:v>
                </c:pt>
                <c:pt idx="17">
                  <c:v>44.801918000000001</c:v>
                </c:pt>
                <c:pt idx="18">
                  <c:v>44.801918000000001</c:v>
                </c:pt>
                <c:pt idx="19">
                  <c:v>44.801918000000001</c:v>
                </c:pt>
                <c:pt idx="20">
                  <c:v>44.20055</c:v>
                </c:pt>
                <c:pt idx="21">
                  <c:v>44.20055</c:v>
                </c:pt>
                <c:pt idx="22">
                  <c:v>42.697130000000001</c:v>
                </c:pt>
                <c:pt idx="23">
                  <c:v>42.697130000000001</c:v>
                </c:pt>
                <c:pt idx="24">
                  <c:v>42.697130000000001</c:v>
                </c:pt>
                <c:pt idx="25">
                  <c:v>42.296218000000003</c:v>
                </c:pt>
                <c:pt idx="26">
                  <c:v>42.296218000000003</c:v>
                </c:pt>
                <c:pt idx="27">
                  <c:v>41.293938000000004</c:v>
                </c:pt>
                <c:pt idx="28">
                  <c:v>41.293938000000004</c:v>
                </c:pt>
                <c:pt idx="29">
                  <c:v>41.293938000000004</c:v>
                </c:pt>
                <c:pt idx="30">
                  <c:v>40.391886</c:v>
                </c:pt>
                <c:pt idx="31">
                  <c:v>40.391886</c:v>
                </c:pt>
                <c:pt idx="32">
                  <c:v>40.091201999999996</c:v>
                </c:pt>
                <c:pt idx="33">
                  <c:v>40.091201999999996</c:v>
                </c:pt>
                <c:pt idx="34">
                  <c:v>40.091201999999996</c:v>
                </c:pt>
                <c:pt idx="35">
                  <c:v>39.088921999999997</c:v>
                </c:pt>
                <c:pt idx="36">
                  <c:v>39.088921999999997</c:v>
                </c:pt>
                <c:pt idx="37">
                  <c:v>38.487553999999996</c:v>
                </c:pt>
                <c:pt idx="38">
                  <c:v>38.487553999999996</c:v>
                </c:pt>
                <c:pt idx="39">
                  <c:v>38.487553999999996</c:v>
                </c:pt>
                <c:pt idx="40">
                  <c:v>37.986413999999996</c:v>
                </c:pt>
                <c:pt idx="41">
                  <c:v>37.986413999999996</c:v>
                </c:pt>
                <c:pt idx="42">
                  <c:v>37.284818000000001</c:v>
                </c:pt>
                <c:pt idx="43">
                  <c:v>37.284818000000001</c:v>
                </c:pt>
                <c:pt idx="44">
                  <c:v>37.284818000000001</c:v>
                </c:pt>
                <c:pt idx="45">
                  <c:v>36.683450000000001</c:v>
                </c:pt>
                <c:pt idx="46">
                  <c:v>36.683450000000001</c:v>
                </c:pt>
                <c:pt idx="47">
                  <c:v>36.082082</c:v>
                </c:pt>
                <c:pt idx="48">
                  <c:v>36.082082</c:v>
                </c:pt>
                <c:pt idx="49">
                  <c:v>36.082082</c:v>
                </c:pt>
                <c:pt idx="50">
                  <c:v>35.380486000000005</c:v>
                </c:pt>
                <c:pt idx="51">
                  <c:v>35.380486000000005</c:v>
                </c:pt>
                <c:pt idx="52">
                  <c:v>34.879346000000005</c:v>
                </c:pt>
                <c:pt idx="53">
                  <c:v>34.879346000000005</c:v>
                </c:pt>
                <c:pt idx="54">
                  <c:v>34.879346000000005</c:v>
                </c:pt>
                <c:pt idx="55">
                  <c:v>34.879346000000005</c:v>
                </c:pt>
                <c:pt idx="56">
                  <c:v>34.879346000000005</c:v>
                </c:pt>
                <c:pt idx="57">
                  <c:v>33.977293999999993</c:v>
                </c:pt>
                <c:pt idx="58">
                  <c:v>33.977293999999993</c:v>
                </c:pt>
                <c:pt idx="59">
                  <c:v>33.977293999999993</c:v>
                </c:pt>
                <c:pt idx="60">
                  <c:v>33.175469999999997</c:v>
                </c:pt>
                <c:pt idx="61">
                  <c:v>33.175469999999997</c:v>
                </c:pt>
                <c:pt idx="62">
                  <c:v>32.874786</c:v>
                </c:pt>
                <c:pt idx="63">
                  <c:v>32.874786</c:v>
                </c:pt>
                <c:pt idx="64">
                  <c:v>32.874786</c:v>
                </c:pt>
                <c:pt idx="65">
                  <c:v>32.273417999999999</c:v>
                </c:pt>
                <c:pt idx="66">
                  <c:v>32.273417999999999</c:v>
                </c:pt>
                <c:pt idx="67">
                  <c:v>31.872506000000005</c:v>
                </c:pt>
                <c:pt idx="68">
                  <c:v>31.872506000000005</c:v>
                </c:pt>
                <c:pt idx="69">
                  <c:v>31.872506000000005</c:v>
                </c:pt>
                <c:pt idx="70">
                  <c:v>31.571822000000001</c:v>
                </c:pt>
                <c:pt idx="71">
                  <c:v>31.571822000000001</c:v>
                </c:pt>
                <c:pt idx="72">
                  <c:v>31.271138000000004</c:v>
                </c:pt>
                <c:pt idx="73">
                  <c:v>31.271138000000004</c:v>
                </c:pt>
                <c:pt idx="74">
                  <c:v>31.271138000000004</c:v>
                </c:pt>
                <c:pt idx="75">
                  <c:v>30.769998000000005</c:v>
                </c:pt>
                <c:pt idx="76">
                  <c:v>30.769998000000005</c:v>
                </c:pt>
                <c:pt idx="77">
                  <c:v>30.369086000000003</c:v>
                </c:pt>
                <c:pt idx="78">
                  <c:v>30.369086000000003</c:v>
                </c:pt>
                <c:pt idx="79">
                  <c:v>30.369086000000003</c:v>
                </c:pt>
                <c:pt idx="80">
                  <c:v>29.867946</c:v>
                </c:pt>
                <c:pt idx="81">
                  <c:v>29.867946</c:v>
                </c:pt>
                <c:pt idx="82">
                  <c:v>29.667490000000001</c:v>
                </c:pt>
                <c:pt idx="83">
                  <c:v>29.667490000000001</c:v>
                </c:pt>
                <c:pt idx="84">
                  <c:v>29.667490000000001</c:v>
                </c:pt>
                <c:pt idx="85">
                  <c:v>29.066122</c:v>
                </c:pt>
                <c:pt idx="86">
                  <c:v>29.066122</c:v>
                </c:pt>
                <c:pt idx="87">
                  <c:v>28.965894000000002</c:v>
                </c:pt>
                <c:pt idx="88">
                  <c:v>28.965894000000002</c:v>
                </c:pt>
                <c:pt idx="89">
                  <c:v>28.965894000000002</c:v>
                </c:pt>
                <c:pt idx="90">
                  <c:v>28.464754000000003</c:v>
                </c:pt>
                <c:pt idx="91">
                  <c:v>28.464754000000003</c:v>
                </c:pt>
                <c:pt idx="92">
                  <c:v>28.063842000000001</c:v>
                </c:pt>
                <c:pt idx="93">
                  <c:v>28.063842000000001</c:v>
                </c:pt>
                <c:pt idx="94">
                  <c:v>28.063842000000001</c:v>
                </c:pt>
                <c:pt idx="95">
                  <c:v>27.662930000000003</c:v>
                </c:pt>
                <c:pt idx="96">
                  <c:v>27.662930000000003</c:v>
                </c:pt>
                <c:pt idx="97">
                  <c:v>27.462474000000004</c:v>
                </c:pt>
                <c:pt idx="98">
                  <c:v>27.462474000000004</c:v>
                </c:pt>
                <c:pt idx="99">
                  <c:v>27.462474000000004</c:v>
                </c:pt>
                <c:pt idx="100">
                  <c:v>27.061562000000002</c:v>
                </c:pt>
                <c:pt idx="101">
                  <c:v>27.061562000000002</c:v>
                </c:pt>
                <c:pt idx="102">
                  <c:v>26.861105999999999</c:v>
                </c:pt>
                <c:pt idx="103">
                  <c:v>26.861105999999999</c:v>
                </c:pt>
                <c:pt idx="104">
                  <c:v>26.861105999999999</c:v>
                </c:pt>
                <c:pt idx="105">
                  <c:v>26.359966</c:v>
                </c:pt>
                <c:pt idx="106">
                  <c:v>26.359966</c:v>
                </c:pt>
                <c:pt idx="107">
                  <c:v>26.059282</c:v>
                </c:pt>
                <c:pt idx="108">
                  <c:v>26.059282</c:v>
                </c:pt>
                <c:pt idx="109">
                  <c:v>26.059282</c:v>
                </c:pt>
                <c:pt idx="110">
                  <c:v>25.858826000000001</c:v>
                </c:pt>
                <c:pt idx="111">
                  <c:v>25.858826000000001</c:v>
                </c:pt>
                <c:pt idx="112">
                  <c:v>25.457914000000002</c:v>
                </c:pt>
                <c:pt idx="113">
                  <c:v>25.457914000000002</c:v>
                </c:pt>
                <c:pt idx="114">
                  <c:v>25.457914000000002</c:v>
                </c:pt>
                <c:pt idx="115">
                  <c:v>25.157230000000002</c:v>
                </c:pt>
                <c:pt idx="116">
                  <c:v>25.157230000000002</c:v>
                </c:pt>
                <c:pt idx="117">
                  <c:v>24.856546000000002</c:v>
                </c:pt>
                <c:pt idx="118">
                  <c:v>24.856546000000002</c:v>
                </c:pt>
                <c:pt idx="119">
                  <c:v>24.856546000000002</c:v>
                </c:pt>
                <c:pt idx="120">
                  <c:v>24.656090000000003</c:v>
                </c:pt>
                <c:pt idx="121">
                  <c:v>24.656090000000003</c:v>
                </c:pt>
                <c:pt idx="122">
                  <c:v>24.555862000000001</c:v>
                </c:pt>
                <c:pt idx="123">
                  <c:v>24.555862000000001</c:v>
                </c:pt>
                <c:pt idx="124">
                  <c:v>24.555862000000001</c:v>
                </c:pt>
                <c:pt idx="125">
                  <c:v>24.154950000000003</c:v>
                </c:pt>
                <c:pt idx="126">
                  <c:v>24.154950000000003</c:v>
                </c:pt>
                <c:pt idx="127">
                  <c:v>23.954494000000004</c:v>
                </c:pt>
                <c:pt idx="128">
                  <c:v>23.954494000000004</c:v>
                </c:pt>
                <c:pt idx="129">
                  <c:v>23.954494000000004</c:v>
                </c:pt>
                <c:pt idx="130">
                  <c:v>23.653810000000004</c:v>
                </c:pt>
                <c:pt idx="131">
                  <c:v>23.653810000000004</c:v>
                </c:pt>
                <c:pt idx="132">
                  <c:v>23.453354000000001</c:v>
                </c:pt>
                <c:pt idx="133">
                  <c:v>23.453354000000001</c:v>
                </c:pt>
                <c:pt idx="134">
                  <c:v>23.453354000000001</c:v>
                </c:pt>
                <c:pt idx="135">
                  <c:v>23.252898000000002</c:v>
                </c:pt>
                <c:pt idx="136">
                  <c:v>23.252898000000002</c:v>
                </c:pt>
                <c:pt idx="137">
                  <c:v>22.952214000000001</c:v>
                </c:pt>
                <c:pt idx="138">
                  <c:v>22.952214000000001</c:v>
                </c:pt>
                <c:pt idx="139">
                  <c:v>22.952214000000001</c:v>
                </c:pt>
                <c:pt idx="140">
                  <c:v>22.751758000000002</c:v>
                </c:pt>
                <c:pt idx="141">
                  <c:v>22.751758000000002</c:v>
                </c:pt>
                <c:pt idx="142">
                  <c:v>22.751758000000002</c:v>
                </c:pt>
                <c:pt idx="143">
                  <c:v>22.751758000000002</c:v>
                </c:pt>
                <c:pt idx="144">
                  <c:v>22.751758000000002</c:v>
                </c:pt>
                <c:pt idx="145">
                  <c:v>22.350846000000001</c:v>
                </c:pt>
                <c:pt idx="146">
                  <c:v>22.350846000000001</c:v>
                </c:pt>
                <c:pt idx="147">
                  <c:v>22.150390000000002</c:v>
                </c:pt>
                <c:pt idx="148">
                  <c:v>22.150390000000002</c:v>
                </c:pt>
                <c:pt idx="149">
                  <c:v>22.150390000000002</c:v>
                </c:pt>
                <c:pt idx="150">
                  <c:v>21.949934000000002</c:v>
                </c:pt>
                <c:pt idx="151">
                  <c:v>21.949934000000002</c:v>
                </c:pt>
                <c:pt idx="152">
                  <c:v>21.749478000000003</c:v>
                </c:pt>
                <c:pt idx="153">
                  <c:v>21.749478000000003</c:v>
                </c:pt>
                <c:pt idx="154">
                  <c:v>21.749478000000003</c:v>
                </c:pt>
                <c:pt idx="155">
                  <c:v>21.649250000000002</c:v>
                </c:pt>
                <c:pt idx="156">
                  <c:v>21.649250000000002</c:v>
                </c:pt>
                <c:pt idx="157">
                  <c:v>21.348566000000002</c:v>
                </c:pt>
                <c:pt idx="158">
                  <c:v>21.348566000000002</c:v>
                </c:pt>
                <c:pt idx="159">
                  <c:v>21.348566000000002</c:v>
                </c:pt>
                <c:pt idx="160">
                  <c:v>21.148110000000003</c:v>
                </c:pt>
                <c:pt idx="161">
                  <c:v>21.148110000000003</c:v>
                </c:pt>
                <c:pt idx="162">
                  <c:v>20.947654000000004</c:v>
                </c:pt>
                <c:pt idx="163">
                  <c:v>20.947654000000004</c:v>
                </c:pt>
                <c:pt idx="164">
                  <c:v>20.947654000000004</c:v>
                </c:pt>
                <c:pt idx="165">
                  <c:v>20.847426000000002</c:v>
                </c:pt>
                <c:pt idx="166">
                  <c:v>20.847426000000002</c:v>
                </c:pt>
                <c:pt idx="167">
                  <c:v>20.646970000000003</c:v>
                </c:pt>
                <c:pt idx="168">
                  <c:v>20.646970000000003</c:v>
                </c:pt>
                <c:pt idx="169">
                  <c:v>20.646970000000003</c:v>
                </c:pt>
                <c:pt idx="170">
                  <c:v>20.546742000000002</c:v>
                </c:pt>
                <c:pt idx="171">
                  <c:v>20.546742000000002</c:v>
                </c:pt>
                <c:pt idx="172">
                  <c:v>20.346285999999999</c:v>
                </c:pt>
                <c:pt idx="173">
                  <c:v>20.346285999999999</c:v>
                </c:pt>
                <c:pt idx="174">
                  <c:v>20.346285999999999</c:v>
                </c:pt>
                <c:pt idx="175">
                  <c:v>20.14583</c:v>
                </c:pt>
                <c:pt idx="176">
                  <c:v>20.14583</c:v>
                </c:pt>
                <c:pt idx="177">
                  <c:v>20.045601999999999</c:v>
                </c:pt>
                <c:pt idx="178">
                  <c:v>20.045601999999999</c:v>
                </c:pt>
                <c:pt idx="179">
                  <c:v>20.045601999999999</c:v>
                </c:pt>
                <c:pt idx="180">
                  <c:v>19.845146</c:v>
                </c:pt>
                <c:pt idx="181">
                  <c:v>19.845146</c:v>
                </c:pt>
                <c:pt idx="182">
                  <c:v>19.744918000000002</c:v>
                </c:pt>
                <c:pt idx="183">
                  <c:v>19.744918000000002</c:v>
                </c:pt>
                <c:pt idx="184">
                  <c:v>19.744918000000002</c:v>
                </c:pt>
                <c:pt idx="185">
                  <c:v>19.544461999999999</c:v>
                </c:pt>
                <c:pt idx="186">
                  <c:v>19.544461999999999</c:v>
                </c:pt>
                <c:pt idx="187">
                  <c:v>19.243778000000002</c:v>
                </c:pt>
                <c:pt idx="188">
                  <c:v>19.243778000000002</c:v>
                </c:pt>
                <c:pt idx="189">
                  <c:v>19.243778000000002</c:v>
                </c:pt>
                <c:pt idx="190">
                  <c:v>19.143550000000001</c:v>
                </c:pt>
                <c:pt idx="191">
                  <c:v>19.143550000000001</c:v>
                </c:pt>
                <c:pt idx="192">
                  <c:v>19.143550000000001</c:v>
                </c:pt>
                <c:pt idx="193">
                  <c:v>19.143550000000001</c:v>
                </c:pt>
                <c:pt idx="194">
                  <c:v>19.143550000000001</c:v>
                </c:pt>
                <c:pt idx="195">
                  <c:v>19.043322</c:v>
                </c:pt>
                <c:pt idx="196">
                  <c:v>19.043322</c:v>
                </c:pt>
                <c:pt idx="197">
                  <c:v>18.742638000000003</c:v>
                </c:pt>
                <c:pt idx="198">
                  <c:v>18.742638000000003</c:v>
                </c:pt>
                <c:pt idx="199">
                  <c:v>18.742638000000003</c:v>
                </c:pt>
                <c:pt idx="200">
                  <c:v>18.642410000000002</c:v>
                </c:pt>
                <c:pt idx="201">
                  <c:v>18.642410000000002</c:v>
                </c:pt>
                <c:pt idx="202">
                  <c:v>18.441954000000003</c:v>
                </c:pt>
                <c:pt idx="203">
                  <c:v>18.441954000000003</c:v>
                </c:pt>
                <c:pt idx="204">
                  <c:v>18.441954000000003</c:v>
                </c:pt>
                <c:pt idx="205">
                  <c:v>18.441954000000003</c:v>
                </c:pt>
                <c:pt idx="206">
                  <c:v>18.441954000000003</c:v>
                </c:pt>
                <c:pt idx="207">
                  <c:v>18.341726000000001</c:v>
                </c:pt>
                <c:pt idx="208">
                  <c:v>18.341726000000001</c:v>
                </c:pt>
                <c:pt idx="209">
                  <c:v>18.341726000000001</c:v>
                </c:pt>
                <c:pt idx="210">
                  <c:v>18.141270000000002</c:v>
                </c:pt>
                <c:pt idx="211">
                  <c:v>18.141270000000002</c:v>
                </c:pt>
                <c:pt idx="212">
                  <c:v>18.141270000000002</c:v>
                </c:pt>
                <c:pt idx="213">
                  <c:v>18.141270000000002</c:v>
                </c:pt>
                <c:pt idx="214">
                  <c:v>18.141270000000002</c:v>
                </c:pt>
                <c:pt idx="215">
                  <c:v>17.840586000000002</c:v>
                </c:pt>
                <c:pt idx="216">
                  <c:v>17.840586000000002</c:v>
                </c:pt>
                <c:pt idx="217">
                  <c:v>17.740358000000004</c:v>
                </c:pt>
                <c:pt idx="218">
                  <c:v>17.740358000000004</c:v>
                </c:pt>
                <c:pt idx="219">
                  <c:v>17.740358000000004</c:v>
                </c:pt>
                <c:pt idx="220">
                  <c:v>17.640130000000003</c:v>
                </c:pt>
                <c:pt idx="221">
                  <c:v>17.640130000000003</c:v>
                </c:pt>
                <c:pt idx="222">
                  <c:v>17.539902000000001</c:v>
                </c:pt>
                <c:pt idx="223">
                  <c:v>17.539902000000001</c:v>
                </c:pt>
                <c:pt idx="224">
                  <c:v>17.539902000000001</c:v>
                </c:pt>
                <c:pt idx="225">
                  <c:v>17.439674000000004</c:v>
                </c:pt>
                <c:pt idx="226">
                  <c:v>17.439674000000004</c:v>
                </c:pt>
                <c:pt idx="227">
                  <c:v>17.339446000000002</c:v>
                </c:pt>
                <c:pt idx="228">
                  <c:v>17.339446000000002</c:v>
                </c:pt>
                <c:pt idx="229">
                  <c:v>17.339446000000002</c:v>
                </c:pt>
                <c:pt idx="230">
                  <c:v>17.13899</c:v>
                </c:pt>
                <c:pt idx="231">
                  <c:v>17.13899</c:v>
                </c:pt>
                <c:pt idx="232">
                  <c:v>17.13899</c:v>
                </c:pt>
                <c:pt idx="233">
                  <c:v>17.13899</c:v>
                </c:pt>
                <c:pt idx="234">
                  <c:v>17.13899</c:v>
                </c:pt>
                <c:pt idx="235">
                  <c:v>17.038761999999998</c:v>
                </c:pt>
                <c:pt idx="236">
                  <c:v>17.038761999999998</c:v>
                </c:pt>
                <c:pt idx="237">
                  <c:v>16.938534000000001</c:v>
                </c:pt>
                <c:pt idx="238">
                  <c:v>16.938534000000001</c:v>
                </c:pt>
                <c:pt idx="239">
                  <c:v>16.938534000000001</c:v>
                </c:pt>
                <c:pt idx="240">
                  <c:v>16.738078000000002</c:v>
                </c:pt>
                <c:pt idx="241">
                  <c:v>16.738078000000002</c:v>
                </c:pt>
                <c:pt idx="242">
                  <c:v>16.738078000000002</c:v>
                </c:pt>
                <c:pt idx="243">
                  <c:v>16.738078000000002</c:v>
                </c:pt>
                <c:pt idx="244">
                  <c:v>16.738078000000002</c:v>
                </c:pt>
                <c:pt idx="245">
                  <c:v>16.63785</c:v>
                </c:pt>
                <c:pt idx="246">
                  <c:v>16.63785</c:v>
                </c:pt>
                <c:pt idx="247">
                  <c:v>16.63785</c:v>
                </c:pt>
                <c:pt idx="248">
                  <c:v>16.63785</c:v>
                </c:pt>
                <c:pt idx="249">
                  <c:v>16.63785</c:v>
                </c:pt>
                <c:pt idx="250">
                  <c:v>16.63785</c:v>
                </c:pt>
                <c:pt idx="251">
                  <c:v>16.63785</c:v>
                </c:pt>
                <c:pt idx="252">
                  <c:v>16.537621999999999</c:v>
                </c:pt>
                <c:pt idx="253">
                  <c:v>16.537621999999999</c:v>
                </c:pt>
                <c:pt idx="254">
                  <c:v>16.537621999999999</c:v>
                </c:pt>
                <c:pt idx="255">
                  <c:v>16.437394000000001</c:v>
                </c:pt>
                <c:pt idx="256">
                  <c:v>16.437394000000001</c:v>
                </c:pt>
                <c:pt idx="257">
                  <c:v>16.437394000000001</c:v>
                </c:pt>
                <c:pt idx="258">
                  <c:v>16.437394000000001</c:v>
                </c:pt>
                <c:pt idx="259">
                  <c:v>16.437394000000001</c:v>
                </c:pt>
                <c:pt idx="260">
                  <c:v>16.136710000000001</c:v>
                </c:pt>
                <c:pt idx="261">
                  <c:v>16.136710000000001</c:v>
                </c:pt>
                <c:pt idx="262">
                  <c:v>16.036481999999999</c:v>
                </c:pt>
                <c:pt idx="263">
                  <c:v>16.036481999999999</c:v>
                </c:pt>
                <c:pt idx="264">
                  <c:v>16.036481999999999</c:v>
                </c:pt>
                <c:pt idx="265">
                  <c:v>16.036481999999999</c:v>
                </c:pt>
                <c:pt idx="266">
                  <c:v>16.036481999999999</c:v>
                </c:pt>
                <c:pt idx="267">
                  <c:v>15.936254000000002</c:v>
                </c:pt>
                <c:pt idx="268">
                  <c:v>15.936254000000002</c:v>
                </c:pt>
                <c:pt idx="269">
                  <c:v>15.936254000000002</c:v>
                </c:pt>
                <c:pt idx="270">
                  <c:v>15.836026</c:v>
                </c:pt>
                <c:pt idx="271">
                  <c:v>15.836026</c:v>
                </c:pt>
                <c:pt idx="272">
                  <c:v>15.836026</c:v>
                </c:pt>
                <c:pt idx="273">
                  <c:v>15.836026</c:v>
                </c:pt>
                <c:pt idx="274">
                  <c:v>15.836026</c:v>
                </c:pt>
                <c:pt idx="275">
                  <c:v>15.735798000000003</c:v>
                </c:pt>
                <c:pt idx="276">
                  <c:v>15.735798000000003</c:v>
                </c:pt>
                <c:pt idx="277">
                  <c:v>15.635570000000001</c:v>
                </c:pt>
                <c:pt idx="278">
                  <c:v>15.635570000000001</c:v>
                </c:pt>
                <c:pt idx="279">
                  <c:v>15.635570000000001</c:v>
                </c:pt>
                <c:pt idx="280">
                  <c:v>15.535342000000002</c:v>
                </c:pt>
                <c:pt idx="281">
                  <c:v>15.535342000000002</c:v>
                </c:pt>
                <c:pt idx="282">
                  <c:v>15.435114000000002</c:v>
                </c:pt>
                <c:pt idx="283">
                  <c:v>15.435114000000002</c:v>
                </c:pt>
                <c:pt idx="284">
                  <c:v>15.435114000000002</c:v>
                </c:pt>
                <c:pt idx="285">
                  <c:v>15.435114000000002</c:v>
                </c:pt>
                <c:pt idx="286">
                  <c:v>15.435114000000002</c:v>
                </c:pt>
                <c:pt idx="287">
                  <c:v>15.334886000000001</c:v>
                </c:pt>
                <c:pt idx="288">
                  <c:v>15.334886000000001</c:v>
                </c:pt>
                <c:pt idx="289">
                  <c:v>15.334886000000001</c:v>
                </c:pt>
                <c:pt idx="290">
                  <c:v>15.334886000000001</c:v>
                </c:pt>
                <c:pt idx="291">
                  <c:v>15.334886000000001</c:v>
                </c:pt>
                <c:pt idx="292">
                  <c:v>15.234658000000001</c:v>
                </c:pt>
                <c:pt idx="293">
                  <c:v>15.234658000000001</c:v>
                </c:pt>
                <c:pt idx="294">
                  <c:v>15.234658000000001</c:v>
                </c:pt>
                <c:pt idx="295">
                  <c:v>15.134430000000002</c:v>
                </c:pt>
                <c:pt idx="296">
                  <c:v>15.134430000000002</c:v>
                </c:pt>
                <c:pt idx="297">
                  <c:v>15.134430000000002</c:v>
                </c:pt>
                <c:pt idx="298">
                  <c:v>15.134430000000002</c:v>
                </c:pt>
                <c:pt idx="299">
                  <c:v>15.134430000000002</c:v>
                </c:pt>
                <c:pt idx="300">
                  <c:v>15.034202000000002</c:v>
                </c:pt>
                <c:pt idx="301">
                  <c:v>15.034202000000002</c:v>
                </c:pt>
                <c:pt idx="302">
                  <c:v>14.933974000000003</c:v>
                </c:pt>
                <c:pt idx="303">
                  <c:v>14.933974000000003</c:v>
                </c:pt>
                <c:pt idx="304">
                  <c:v>14.933974000000003</c:v>
                </c:pt>
                <c:pt idx="305">
                  <c:v>14.933974000000003</c:v>
                </c:pt>
                <c:pt idx="306">
                  <c:v>14.933974000000003</c:v>
                </c:pt>
                <c:pt idx="307">
                  <c:v>14.833746</c:v>
                </c:pt>
                <c:pt idx="308">
                  <c:v>14.833746</c:v>
                </c:pt>
                <c:pt idx="309">
                  <c:v>14.833746</c:v>
                </c:pt>
                <c:pt idx="310">
                  <c:v>14.733518</c:v>
                </c:pt>
                <c:pt idx="311">
                  <c:v>14.733518</c:v>
                </c:pt>
                <c:pt idx="312">
                  <c:v>14.733518</c:v>
                </c:pt>
                <c:pt idx="313">
                  <c:v>14.733518</c:v>
                </c:pt>
                <c:pt idx="314">
                  <c:v>14.733518</c:v>
                </c:pt>
                <c:pt idx="315">
                  <c:v>14.733518</c:v>
                </c:pt>
                <c:pt idx="316">
                  <c:v>14.733518</c:v>
                </c:pt>
                <c:pt idx="317">
                  <c:v>14.733518</c:v>
                </c:pt>
                <c:pt idx="318">
                  <c:v>14.733518</c:v>
                </c:pt>
                <c:pt idx="319">
                  <c:v>14.733518</c:v>
                </c:pt>
                <c:pt idx="320">
                  <c:v>14.633290000000001</c:v>
                </c:pt>
                <c:pt idx="321">
                  <c:v>14.633290000000001</c:v>
                </c:pt>
                <c:pt idx="322">
                  <c:v>14.533062000000001</c:v>
                </c:pt>
                <c:pt idx="323">
                  <c:v>14.533062000000001</c:v>
                </c:pt>
                <c:pt idx="324">
                  <c:v>14.533062000000001</c:v>
                </c:pt>
                <c:pt idx="325">
                  <c:v>14.432834000000001</c:v>
                </c:pt>
                <c:pt idx="326">
                  <c:v>14.432834000000001</c:v>
                </c:pt>
                <c:pt idx="327">
                  <c:v>14.432834000000001</c:v>
                </c:pt>
                <c:pt idx="328">
                  <c:v>14.432834000000001</c:v>
                </c:pt>
                <c:pt idx="329">
                  <c:v>14.432834000000001</c:v>
                </c:pt>
                <c:pt idx="330">
                  <c:v>14.332606</c:v>
                </c:pt>
                <c:pt idx="331">
                  <c:v>14.332606</c:v>
                </c:pt>
                <c:pt idx="332">
                  <c:v>14.232378000000001</c:v>
                </c:pt>
                <c:pt idx="333">
                  <c:v>14.232378000000001</c:v>
                </c:pt>
                <c:pt idx="334">
                  <c:v>14.232378000000001</c:v>
                </c:pt>
                <c:pt idx="335">
                  <c:v>14.332606</c:v>
                </c:pt>
                <c:pt idx="336">
                  <c:v>14.332606</c:v>
                </c:pt>
                <c:pt idx="337">
                  <c:v>14.332606</c:v>
                </c:pt>
                <c:pt idx="338">
                  <c:v>14.332606</c:v>
                </c:pt>
                <c:pt idx="339">
                  <c:v>14.332606</c:v>
                </c:pt>
                <c:pt idx="340">
                  <c:v>14.132150000000001</c:v>
                </c:pt>
                <c:pt idx="341">
                  <c:v>14.132150000000001</c:v>
                </c:pt>
                <c:pt idx="342">
                  <c:v>14.132150000000001</c:v>
                </c:pt>
                <c:pt idx="343">
                  <c:v>14.132150000000001</c:v>
                </c:pt>
                <c:pt idx="344">
                  <c:v>14.132150000000001</c:v>
                </c:pt>
                <c:pt idx="345">
                  <c:v>14.132150000000001</c:v>
                </c:pt>
                <c:pt idx="346">
                  <c:v>14.132150000000001</c:v>
                </c:pt>
                <c:pt idx="347">
                  <c:v>14.031922000000002</c:v>
                </c:pt>
                <c:pt idx="348">
                  <c:v>14.031922000000002</c:v>
                </c:pt>
                <c:pt idx="349">
                  <c:v>14.031922000000002</c:v>
                </c:pt>
                <c:pt idx="350">
                  <c:v>14.132150000000001</c:v>
                </c:pt>
                <c:pt idx="351">
                  <c:v>14.132150000000001</c:v>
                </c:pt>
                <c:pt idx="352">
                  <c:v>14.031922000000002</c:v>
                </c:pt>
                <c:pt idx="353">
                  <c:v>14.031922000000002</c:v>
                </c:pt>
                <c:pt idx="354">
                  <c:v>14.031922000000002</c:v>
                </c:pt>
                <c:pt idx="355">
                  <c:v>13.931694000000002</c:v>
                </c:pt>
                <c:pt idx="356">
                  <c:v>13.931694000000002</c:v>
                </c:pt>
                <c:pt idx="357">
                  <c:v>13.931694000000002</c:v>
                </c:pt>
                <c:pt idx="358">
                  <c:v>13.931694000000002</c:v>
                </c:pt>
                <c:pt idx="359">
                  <c:v>13.931694000000002</c:v>
                </c:pt>
                <c:pt idx="360">
                  <c:v>13.831466000000001</c:v>
                </c:pt>
                <c:pt idx="361">
                  <c:v>13.831466000000001</c:v>
                </c:pt>
                <c:pt idx="362">
                  <c:v>13.831466000000001</c:v>
                </c:pt>
                <c:pt idx="363">
                  <c:v>13.831466000000001</c:v>
                </c:pt>
                <c:pt idx="364">
                  <c:v>13.831466000000001</c:v>
                </c:pt>
                <c:pt idx="365">
                  <c:v>13.731238000000001</c:v>
                </c:pt>
                <c:pt idx="366">
                  <c:v>13.731238000000001</c:v>
                </c:pt>
                <c:pt idx="367">
                  <c:v>13.831466000000001</c:v>
                </c:pt>
                <c:pt idx="368">
                  <c:v>13.831466000000001</c:v>
                </c:pt>
                <c:pt idx="369">
                  <c:v>13.831466000000001</c:v>
                </c:pt>
                <c:pt idx="370">
                  <c:v>13.731238000000001</c:v>
                </c:pt>
                <c:pt idx="371">
                  <c:v>13.731238000000001</c:v>
                </c:pt>
                <c:pt idx="372">
                  <c:v>13.731238000000001</c:v>
                </c:pt>
                <c:pt idx="373">
                  <c:v>13.731238000000001</c:v>
                </c:pt>
                <c:pt idx="374">
                  <c:v>13.731238000000001</c:v>
                </c:pt>
                <c:pt idx="375">
                  <c:v>13.631010000000002</c:v>
                </c:pt>
                <c:pt idx="376">
                  <c:v>13.631010000000002</c:v>
                </c:pt>
                <c:pt idx="377">
                  <c:v>13.631010000000002</c:v>
                </c:pt>
                <c:pt idx="378">
                  <c:v>13.631010000000002</c:v>
                </c:pt>
                <c:pt idx="379">
                  <c:v>13.631010000000002</c:v>
                </c:pt>
                <c:pt idx="380">
                  <c:v>13.530782000000002</c:v>
                </c:pt>
                <c:pt idx="381">
                  <c:v>13.530782000000002</c:v>
                </c:pt>
                <c:pt idx="382">
                  <c:v>13.530782000000002</c:v>
                </c:pt>
                <c:pt idx="383">
                  <c:v>13.530782000000002</c:v>
                </c:pt>
                <c:pt idx="384">
                  <c:v>13.530782000000002</c:v>
                </c:pt>
                <c:pt idx="385">
                  <c:v>13.530782000000002</c:v>
                </c:pt>
                <c:pt idx="386">
                  <c:v>13.530782000000002</c:v>
                </c:pt>
                <c:pt idx="387">
                  <c:v>13.430554000000003</c:v>
                </c:pt>
                <c:pt idx="388">
                  <c:v>13.430554000000003</c:v>
                </c:pt>
                <c:pt idx="389">
                  <c:v>13.430554000000003</c:v>
                </c:pt>
                <c:pt idx="390">
                  <c:v>13.430554000000003</c:v>
                </c:pt>
                <c:pt idx="391">
                  <c:v>13.430554000000003</c:v>
                </c:pt>
                <c:pt idx="392">
                  <c:v>13.430554000000003</c:v>
                </c:pt>
                <c:pt idx="393">
                  <c:v>13.430554000000003</c:v>
                </c:pt>
                <c:pt idx="394">
                  <c:v>13.430554000000003</c:v>
                </c:pt>
                <c:pt idx="395">
                  <c:v>13.430554000000003</c:v>
                </c:pt>
                <c:pt idx="396">
                  <c:v>13.430554000000003</c:v>
                </c:pt>
                <c:pt idx="397">
                  <c:v>13.430554000000003</c:v>
                </c:pt>
                <c:pt idx="398">
                  <c:v>13.430554000000003</c:v>
                </c:pt>
                <c:pt idx="399">
                  <c:v>13.430554000000003</c:v>
                </c:pt>
                <c:pt idx="400">
                  <c:v>13.330326000000001</c:v>
                </c:pt>
                <c:pt idx="401">
                  <c:v>13.330326000000001</c:v>
                </c:pt>
                <c:pt idx="402">
                  <c:v>13.330326000000001</c:v>
                </c:pt>
                <c:pt idx="403">
                  <c:v>13.330326000000001</c:v>
                </c:pt>
                <c:pt idx="404">
                  <c:v>13.330326000000001</c:v>
                </c:pt>
                <c:pt idx="405">
                  <c:v>13.330326000000001</c:v>
                </c:pt>
                <c:pt idx="406">
                  <c:v>13.330326000000001</c:v>
                </c:pt>
                <c:pt idx="407">
                  <c:v>13.330326000000001</c:v>
                </c:pt>
                <c:pt idx="408">
                  <c:v>13.330326000000001</c:v>
                </c:pt>
                <c:pt idx="409">
                  <c:v>13.330326000000001</c:v>
                </c:pt>
                <c:pt idx="410">
                  <c:v>13.230098</c:v>
                </c:pt>
                <c:pt idx="411">
                  <c:v>13.230098</c:v>
                </c:pt>
                <c:pt idx="412">
                  <c:v>13.230098</c:v>
                </c:pt>
                <c:pt idx="413">
                  <c:v>13.230098</c:v>
                </c:pt>
                <c:pt idx="414">
                  <c:v>13.230098</c:v>
                </c:pt>
                <c:pt idx="415">
                  <c:v>13.230098</c:v>
                </c:pt>
                <c:pt idx="416">
                  <c:v>13.230098</c:v>
                </c:pt>
                <c:pt idx="417">
                  <c:v>13.12987</c:v>
                </c:pt>
                <c:pt idx="418">
                  <c:v>13.12987</c:v>
                </c:pt>
                <c:pt idx="419">
                  <c:v>13.12987</c:v>
                </c:pt>
                <c:pt idx="420">
                  <c:v>13.12987</c:v>
                </c:pt>
                <c:pt idx="421">
                  <c:v>13.12987</c:v>
                </c:pt>
                <c:pt idx="422">
                  <c:v>13.12987</c:v>
                </c:pt>
                <c:pt idx="423">
                  <c:v>13.12987</c:v>
                </c:pt>
                <c:pt idx="424">
                  <c:v>13.12987</c:v>
                </c:pt>
                <c:pt idx="425">
                  <c:v>13.029642000000001</c:v>
                </c:pt>
                <c:pt idx="426">
                  <c:v>13.029642000000001</c:v>
                </c:pt>
                <c:pt idx="427">
                  <c:v>13.029642000000001</c:v>
                </c:pt>
                <c:pt idx="428">
                  <c:v>13.029642000000001</c:v>
                </c:pt>
                <c:pt idx="429">
                  <c:v>13.029642000000001</c:v>
                </c:pt>
                <c:pt idx="430">
                  <c:v>13.029642000000001</c:v>
                </c:pt>
                <c:pt idx="431">
                  <c:v>13.029642000000001</c:v>
                </c:pt>
                <c:pt idx="432">
                  <c:v>13.029642000000001</c:v>
                </c:pt>
                <c:pt idx="433">
                  <c:v>13.029642000000001</c:v>
                </c:pt>
                <c:pt idx="434">
                  <c:v>13.029642000000001</c:v>
                </c:pt>
                <c:pt idx="435">
                  <c:v>12.929414000000001</c:v>
                </c:pt>
                <c:pt idx="436">
                  <c:v>12.929414000000001</c:v>
                </c:pt>
                <c:pt idx="437">
                  <c:v>12.929414000000001</c:v>
                </c:pt>
                <c:pt idx="438">
                  <c:v>12.929414000000001</c:v>
                </c:pt>
                <c:pt idx="439">
                  <c:v>12.929414000000001</c:v>
                </c:pt>
                <c:pt idx="440">
                  <c:v>12.929414000000001</c:v>
                </c:pt>
                <c:pt idx="441">
                  <c:v>12.929414000000001</c:v>
                </c:pt>
                <c:pt idx="442">
                  <c:v>12.829186</c:v>
                </c:pt>
                <c:pt idx="443">
                  <c:v>12.829186</c:v>
                </c:pt>
                <c:pt idx="444">
                  <c:v>12.829186</c:v>
                </c:pt>
                <c:pt idx="445">
                  <c:v>12.929414000000001</c:v>
                </c:pt>
                <c:pt idx="446">
                  <c:v>12.929414000000001</c:v>
                </c:pt>
                <c:pt idx="447">
                  <c:v>12.829186</c:v>
                </c:pt>
                <c:pt idx="448">
                  <c:v>12.829186</c:v>
                </c:pt>
                <c:pt idx="449">
                  <c:v>12.829186</c:v>
                </c:pt>
              </c:numCache>
            </c:numRef>
          </c:yVal>
          <c:smooth val="1"/>
          <c:extLst>
            <c:ext xmlns:c16="http://schemas.microsoft.com/office/drawing/2014/chart" uri="{C3380CC4-5D6E-409C-BE32-E72D297353CC}">
              <c16:uniqueId val="{00000000-757C-4C2E-8947-DBBD31D68B17}"/>
            </c:ext>
          </c:extLst>
        </c:ser>
        <c:ser>
          <c:idx val="1"/>
          <c:order val="1"/>
          <c:tx>
            <c:v>Water Outlet</c:v>
          </c:tx>
          <c:spPr>
            <a:ln w="15875">
              <a:solidFill>
                <a:schemeClr val="tx1"/>
              </a:solidFill>
            </a:ln>
          </c:spPr>
          <c:marker>
            <c:symbol val="none"/>
          </c:marker>
          <c:xVal>
            <c:numRef>
              <c:f>'Exp 8'!$AE$455:$AE$904</c:f>
              <c:numCache>
                <c:formatCode>General</c:formatCode>
                <c:ptCount val="450"/>
                <c:pt idx="0">
                  <c:v>0</c:v>
                </c:pt>
                <c:pt idx="1">
                  <c:v>4</c:v>
                </c:pt>
                <c:pt idx="2">
                  <c:v>6</c:v>
                </c:pt>
                <c:pt idx="3">
                  <c:v>8</c:v>
                </c:pt>
                <c:pt idx="4">
                  <c:v>10</c:v>
                </c:pt>
                <c:pt idx="5">
                  <c:v>12</c:v>
                </c:pt>
                <c:pt idx="6">
                  <c:v>14</c:v>
                </c:pt>
                <c:pt idx="7">
                  <c:v>16</c:v>
                </c:pt>
                <c:pt idx="8">
                  <c:v>18</c:v>
                </c:pt>
                <c:pt idx="9">
                  <c:v>20</c:v>
                </c:pt>
                <c:pt idx="10">
                  <c:v>23</c:v>
                </c:pt>
                <c:pt idx="11">
                  <c:v>25</c:v>
                </c:pt>
                <c:pt idx="12">
                  <c:v>27</c:v>
                </c:pt>
                <c:pt idx="13">
                  <c:v>29</c:v>
                </c:pt>
                <c:pt idx="14">
                  <c:v>31</c:v>
                </c:pt>
                <c:pt idx="15">
                  <c:v>33</c:v>
                </c:pt>
                <c:pt idx="16">
                  <c:v>35</c:v>
                </c:pt>
                <c:pt idx="17">
                  <c:v>37</c:v>
                </c:pt>
                <c:pt idx="18">
                  <c:v>39</c:v>
                </c:pt>
                <c:pt idx="19">
                  <c:v>41</c:v>
                </c:pt>
                <c:pt idx="20">
                  <c:v>43</c:v>
                </c:pt>
                <c:pt idx="21">
                  <c:v>45</c:v>
                </c:pt>
                <c:pt idx="22">
                  <c:v>47</c:v>
                </c:pt>
                <c:pt idx="23">
                  <c:v>49</c:v>
                </c:pt>
                <c:pt idx="24">
                  <c:v>51</c:v>
                </c:pt>
                <c:pt idx="25">
                  <c:v>53</c:v>
                </c:pt>
                <c:pt idx="26">
                  <c:v>55</c:v>
                </c:pt>
                <c:pt idx="27">
                  <c:v>57</c:v>
                </c:pt>
                <c:pt idx="28">
                  <c:v>59</c:v>
                </c:pt>
                <c:pt idx="29">
                  <c:v>61</c:v>
                </c:pt>
                <c:pt idx="30">
                  <c:v>63</c:v>
                </c:pt>
                <c:pt idx="31">
                  <c:v>65</c:v>
                </c:pt>
                <c:pt idx="32">
                  <c:v>67</c:v>
                </c:pt>
                <c:pt idx="33">
                  <c:v>69</c:v>
                </c:pt>
                <c:pt idx="34">
                  <c:v>71</c:v>
                </c:pt>
                <c:pt idx="35">
                  <c:v>73</c:v>
                </c:pt>
                <c:pt idx="36">
                  <c:v>75</c:v>
                </c:pt>
                <c:pt idx="37">
                  <c:v>77</c:v>
                </c:pt>
                <c:pt idx="38">
                  <c:v>79</c:v>
                </c:pt>
                <c:pt idx="39">
                  <c:v>81</c:v>
                </c:pt>
                <c:pt idx="40">
                  <c:v>83</c:v>
                </c:pt>
                <c:pt idx="41">
                  <c:v>85</c:v>
                </c:pt>
                <c:pt idx="42">
                  <c:v>87</c:v>
                </c:pt>
                <c:pt idx="43">
                  <c:v>89</c:v>
                </c:pt>
                <c:pt idx="44">
                  <c:v>91</c:v>
                </c:pt>
                <c:pt idx="45">
                  <c:v>93</c:v>
                </c:pt>
                <c:pt idx="46">
                  <c:v>95</c:v>
                </c:pt>
                <c:pt idx="47">
                  <c:v>97</c:v>
                </c:pt>
                <c:pt idx="48">
                  <c:v>99</c:v>
                </c:pt>
                <c:pt idx="49">
                  <c:v>101</c:v>
                </c:pt>
                <c:pt idx="50">
                  <c:v>103</c:v>
                </c:pt>
                <c:pt idx="51">
                  <c:v>105</c:v>
                </c:pt>
                <c:pt idx="52">
                  <c:v>107</c:v>
                </c:pt>
                <c:pt idx="53">
                  <c:v>109</c:v>
                </c:pt>
                <c:pt idx="54">
                  <c:v>111</c:v>
                </c:pt>
                <c:pt idx="55">
                  <c:v>113</c:v>
                </c:pt>
                <c:pt idx="56">
                  <c:v>115</c:v>
                </c:pt>
                <c:pt idx="57">
                  <c:v>117</c:v>
                </c:pt>
                <c:pt idx="58">
                  <c:v>119</c:v>
                </c:pt>
                <c:pt idx="59">
                  <c:v>121</c:v>
                </c:pt>
                <c:pt idx="60">
                  <c:v>123</c:v>
                </c:pt>
                <c:pt idx="61">
                  <c:v>125</c:v>
                </c:pt>
                <c:pt idx="62">
                  <c:v>127</c:v>
                </c:pt>
                <c:pt idx="63">
                  <c:v>129</c:v>
                </c:pt>
                <c:pt idx="64">
                  <c:v>131</c:v>
                </c:pt>
                <c:pt idx="65">
                  <c:v>133</c:v>
                </c:pt>
                <c:pt idx="66">
                  <c:v>135</c:v>
                </c:pt>
                <c:pt idx="67">
                  <c:v>137</c:v>
                </c:pt>
                <c:pt idx="68">
                  <c:v>139</c:v>
                </c:pt>
                <c:pt idx="69">
                  <c:v>141</c:v>
                </c:pt>
                <c:pt idx="70">
                  <c:v>143</c:v>
                </c:pt>
                <c:pt idx="71">
                  <c:v>145</c:v>
                </c:pt>
                <c:pt idx="72">
                  <c:v>147</c:v>
                </c:pt>
                <c:pt idx="73">
                  <c:v>149</c:v>
                </c:pt>
                <c:pt idx="74">
                  <c:v>151</c:v>
                </c:pt>
                <c:pt idx="75">
                  <c:v>153</c:v>
                </c:pt>
                <c:pt idx="76">
                  <c:v>155</c:v>
                </c:pt>
                <c:pt idx="77">
                  <c:v>157</c:v>
                </c:pt>
                <c:pt idx="78">
                  <c:v>159</c:v>
                </c:pt>
                <c:pt idx="79">
                  <c:v>161</c:v>
                </c:pt>
                <c:pt idx="80">
                  <c:v>163</c:v>
                </c:pt>
                <c:pt idx="81">
                  <c:v>165</c:v>
                </c:pt>
                <c:pt idx="82">
                  <c:v>167</c:v>
                </c:pt>
                <c:pt idx="83">
                  <c:v>169</c:v>
                </c:pt>
                <c:pt idx="84">
                  <c:v>171</c:v>
                </c:pt>
                <c:pt idx="85">
                  <c:v>173</c:v>
                </c:pt>
                <c:pt idx="86">
                  <c:v>175</c:v>
                </c:pt>
                <c:pt idx="87">
                  <c:v>177</c:v>
                </c:pt>
                <c:pt idx="88">
                  <c:v>179</c:v>
                </c:pt>
                <c:pt idx="89">
                  <c:v>181</c:v>
                </c:pt>
                <c:pt idx="90">
                  <c:v>183</c:v>
                </c:pt>
                <c:pt idx="91">
                  <c:v>185</c:v>
                </c:pt>
                <c:pt idx="92">
                  <c:v>187</c:v>
                </c:pt>
                <c:pt idx="93">
                  <c:v>189</c:v>
                </c:pt>
                <c:pt idx="94">
                  <c:v>191</c:v>
                </c:pt>
                <c:pt idx="95">
                  <c:v>193</c:v>
                </c:pt>
                <c:pt idx="96">
                  <c:v>195</c:v>
                </c:pt>
                <c:pt idx="97">
                  <c:v>197</c:v>
                </c:pt>
                <c:pt idx="98">
                  <c:v>199</c:v>
                </c:pt>
                <c:pt idx="99">
                  <c:v>201</c:v>
                </c:pt>
                <c:pt idx="100">
                  <c:v>203</c:v>
                </c:pt>
                <c:pt idx="101">
                  <c:v>205</c:v>
                </c:pt>
                <c:pt idx="102">
                  <c:v>207</c:v>
                </c:pt>
                <c:pt idx="103">
                  <c:v>209</c:v>
                </c:pt>
                <c:pt idx="104">
                  <c:v>211</c:v>
                </c:pt>
                <c:pt idx="105">
                  <c:v>213</c:v>
                </c:pt>
                <c:pt idx="106">
                  <c:v>215</c:v>
                </c:pt>
                <c:pt idx="107">
                  <c:v>217</c:v>
                </c:pt>
                <c:pt idx="108">
                  <c:v>219</c:v>
                </c:pt>
                <c:pt idx="109">
                  <c:v>221</c:v>
                </c:pt>
                <c:pt idx="110">
                  <c:v>223</c:v>
                </c:pt>
                <c:pt idx="111">
                  <c:v>225</c:v>
                </c:pt>
                <c:pt idx="112">
                  <c:v>227</c:v>
                </c:pt>
                <c:pt idx="113">
                  <c:v>229</c:v>
                </c:pt>
                <c:pt idx="114">
                  <c:v>231</c:v>
                </c:pt>
                <c:pt idx="115">
                  <c:v>233</c:v>
                </c:pt>
                <c:pt idx="116">
                  <c:v>235</c:v>
                </c:pt>
                <c:pt idx="117">
                  <c:v>237</c:v>
                </c:pt>
                <c:pt idx="118">
                  <c:v>239</c:v>
                </c:pt>
                <c:pt idx="119">
                  <c:v>241</c:v>
                </c:pt>
                <c:pt idx="120">
                  <c:v>243</c:v>
                </c:pt>
                <c:pt idx="121">
                  <c:v>245</c:v>
                </c:pt>
                <c:pt idx="122">
                  <c:v>247</c:v>
                </c:pt>
                <c:pt idx="123">
                  <c:v>249</c:v>
                </c:pt>
                <c:pt idx="124">
                  <c:v>251</c:v>
                </c:pt>
                <c:pt idx="125">
                  <c:v>253</c:v>
                </c:pt>
                <c:pt idx="126">
                  <c:v>255</c:v>
                </c:pt>
                <c:pt idx="127">
                  <c:v>257</c:v>
                </c:pt>
                <c:pt idx="128">
                  <c:v>259</c:v>
                </c:pt>
                <c:pt idx="129">
                  <c:v>261</c:v>
                </c:pt>
                <c:pt idx="130">
                  <c:v>263</c:v>
                </c:pt>
                <c:pt idx="131">
                  <c:v>265</c:v>
                </c:pt>
                <c:pt idx="132">
                  <c:v>267</c:v>
                </c:pt>
                <c:pt idx="133">
                  <c:v>269</c:v>
                </c:pt>
                <c:pt idx="134">
                  <c:v>271</c:v>
                </c:pt>
                <c:pt idx="135">
                  <c:v>273</c:v>
                </c:pt>
                <c:pt idx="136">
                  <c:v>275</c:v>
                </c:pt>
                <c:pt idx="137">
                  <c:v>277</c:v>
                </c:pt>
                <c:pt idx="138">
                  <c:v>279</c:v>
                </c:pt>
                <c:pt idx="139">
                  <c:v>281</c:v>
                </c:pt>
                <c:pt idx="140">
                  <c:v>283</c:v>
                </c:pt>
                <c:pt idx="141">
                  <c:v>285</c:v>
                </c:pt>
                <c:pt idx="142">
                  <c:v>287</c:v>
                </c:pt>
                <c:pt idx="143">
                  <c:v>289</c:v>
                </c:pt>
                <c:pt idx="144">
                  <c:v>291</c:v>
                </c:pt>
                <c:pt idx="145">
                  <c:v>293</c:v>
                </c:pt>
                <c:pt idx="146">
                  <c:v>295</c:v>
                </c:pt>
                <c:pt idx="147">
                  <c:v>297</c:v>
                </c:pt>
                <c:pt idx="148">
                  <c:v>299</c:v>
                </c:pt>
                <c:pt idx="149">
                  <c:v>301</c:v>
                </c:pt>
                <c:pt idx="150">
                  <c:v>303</c:v>
                </c:pt>
                <c:pt idx="151">
                  <c:v>305</c:v>
                </c:pt>
                <c:pt idx="152">
                  <c:v>307</c:v>
                </c:pt>
                <c:pt idx="153">
                  <c:v>309</c:v>
                </c:pt>
                <c:pt idx="154">
                  <c:v>311</c:v>
                </c:pt>
                <c:pt idx="155">
                  <c:v>313</c:v>
                </c:pt>
                <c:pt idx="156">
                  <c:v>315</c:v>
                </c:pt>
                <c:pt idx="157">
                  <c:v>317</c:v>
                </c:pt>
                <c:pt idx="158">
                  <c:v>319</c:v>
                </c:pt>
                <c:pt idx="159">
                  <c:v>321</c:v>
                </c:pt>
                <c:pt idx="160">
                  <c:v>323</c:v>
                </c:pt>
                <c:pt idx="161">
                  <c:v>325</c:v>
                </c:pt>
                <c:pt idx="162">
                  <c:v>327</c:v>
                </c:pt>
                <c:pt idx="163">
                  <c:v>329</c:v>
                </c:pt>
                <c:pt idx="164">
                  <c:v>331</c:v>
                </c:pt>
                <c:pt idx="165">
                  <c:v>333</c:v>
                </c:pt>
                <c:pt idx="166">
                  <c:v>335</c:v>
                </c:pt>
                <c:pt idx="167">
                  <c:v>337</c:v>
                </c:pt>
                <c:pt idx="168">
                  <c:v>339</c:v>
                </c:pt>
                <c:pt idx="169">
                  <c:v>341</c:v>
                </c:pt>
                <c:pt idx="170">
                  <c:v>343</c:v>
                </c:pt>
                <c:pt idx="171">
                  <c:v>345</c:v>
                </c:pt>
                <c:pt idx="172">
                  <c:v>347</c:v>
                </c:pt>
                <c:pt idx="173">
                  <c:v>349</c:v>
                </c:pt>
                <c:pt idx="174">
                  <c:v>351</c:v>
                </c:pt>
                <c:pt idx="175">
                  <c:v>353</c:v>
                </c:pt>
                <c:pt idx="176">
                  <c:v>355</c:v>
                </c:pt>
                <c:pt idx="177">
                  <c:v>357</c:v>
                </c:pt>
                <c:pt idx="178">
                  <c:v>359</c:v>
                </c:pt>
                <c:pt idx="179">
                  <c:v>361</c:v>
                </c:pt>
                <c:pt idx="180">
                  <c:v>363</c:v>
                </c:pt>
                <c:pt idx="181">
                  <c:v>365</c:v>
                </c:pt>
                <c:pt idx="182">
                  <c:v>367</c:v>
                </c:pt>
                <c:pt idx="183">
                  <c:v>369</c:v>
                </c:pt>
                <c:pt idx="184">
                  <c:v>371</c:v>
                </c:pt>
                <c:pt idx="185">
                  <c:v>373</c:v>
                </c:pt>
                <c:pt idx="186">
                  <c:v>375</c:v>
                </c:pt>
                <c:pt idx="187">
                  <c:v>377</c:v>
                </c:pt>
                <c:pt idx="188">
                  <c:v>379</c:v>
                </c:pt>
                <c:pt idx="189">
                  <c:v>381</c:v>
                </c:pt>
                <c:pt idx="190">
                  <c:v>383</c:v>
                </c:pt>
                <c:pt idx="191">
                  <c:v>385</c:v>
                </c:pt>
                <c:pt idx="192">
                  <c:v>387</c:v>
                </c:pt>
                <c:pt idx="193">
                  <c:v>389</c:v>
                </c:pt>
                <c:pt idx="194">
                  <c:v>391</c:v>
                </c:pt>
                <c:pt idx="195">
                  <c:v>393</c:v>
                </c:pt>
                <c:pt idx="196">
                  <c:v>395</c:v>
                </c:pt>
                <c:pt idx="197">
                  <c:v>397</c:v>
                </c:pt>
                <c:pt idx="198">
                  <c:v>399</c:v>
                </c:pt>
                <c:pt idx="199">
                  <c:v>401</c:v>
                </c:pt>
                <c:pt idx="200">
                  <c:v>403</c:v>
                </c:pt>
                <c:pt idx="201">
                  <c:v>405</c:v>
                </c:pt>
                <c:pt idx="202">
                  <c:v>407</c:v>
                </c:pt>
                <c:pt idx="203">
                  <c:v>409</c:v>
                </c:pt>
                <c:pt idx="204">
                  <c:v>411</c:v>
                </c:pt>
                <c:pt idx="205">
                  <c:v>413</c:v>
                </c:pt>
                <c:pt idx="206">
                  <c:v>415</c:v>
                </c:pt>
                <c:pt idx="207">
                  <c:v>417</c:v>
                </c:pt>
                <c:pt idx="208">
                  <c:v>419</c:v>
                </c:pt>
                <c:pt idx="209">
                  <c:v>421</c:v>
                </c:pt>
                <c:pt idx="210">
                  <c:v>423</c:v>
                </c:pt>
                <c:pt idx="211">
                  <c:v>425</c:v>
                </c:pt>
                <c:pt idx="212">
                  <c:v>427</c:v>
                </c:pt>
                <c:pt idx="213">
                  <c:v>429</c:v>
                </c:pt>
                <c:pt idx="214">
                  <c:v>431</c:v>
                </c:pt>
                <c:pt idx="215">
                  <c:v>433</c:v>
                </c:pt>
                <c:pt idx="216">
                  <c:v>435</c:v>
                </c:pt>
                <c:pt idx="217">
                  <c:v>437</c:v>
                </c:pt>
                <c:pt idx="218">
                  <c:v>439</c:v>
                </c:pt>
                <c:pt idx="219">
                  <c:v>441</c:v>
                </c:pt>
                <c:pt idx="220">
                  <c:v>443</c:v>
                </c:pt>
                <c:pt idx="221">
                  <c:v>445</c:v>
                </c:pt>
                <c:pt idx="222">
                  <c:v>447</c:v>
                </c:pt>
                <c:pt idx="223">
                  <c:v>449</c:v>
                </c:pt>
                <c:pt idx="224">
                  <c:v>451</c:v>
                </c:pt>
                <c:pt idx="225">
                  <c:v>453</c:v>
                </c:pt>
                <c:pt idx="226">
                  <c:v>455</c:v>
                </c:pt>
                <c:pt idx="227">
                  <c:v>457</c:v>
                </c:pt>
                <c:pt idx="228">
                  <c:v>459</c:v>
                </c:pt>
                <c:pt idx="229">
                  <c:v>461</c:v>
                </c:pt>
                <c:pt idx="230">
                  <c:v>463</c:v>
                </c:pt>
                <c:pt idx="231">
                  <c:v>465</c:v>
                </c:pt>
                <c:pt idx="232">
                  <c:v>467</c:v>
                </c:pt>
                <c:pt idx="233">
                  <c:v>469</c:v>
                </c:pt>
                <c:pt idx="234">
                  <c:v>471</c:v>
                </c:pt>
                <c:pt idx="235">
                  <c:v>473</c:v>
                </c:pt>
                <c:pt idx="236">
                  <c:v>475</c:v>
                </c:pt>
                <c:pt idx="237">
                  <c:v>477</c:v>
                </c:pt>
                <c:pt idx="238">
                  <c:v>479</c:v>
                </c:pt>
                <c:pt idx="239">
                  <c:v>481</c:v>
                </c:pt>
                <c:pt idx="240">
                  <c:v>483</c:v>
                </c:pt>
                <c:pt idx="241">
                  <c:v>485</c:v>
                </c:pt>
                <c:pt idx="242">
                  <c:v>487</c:v>
                </c:pt>
                <c:pt idx="243">
                  <c:v>489</c:v>
                </c:pt>
                <c:pt idx="244">
                  <c:v>491</c:v>
                </c:pt>
                <c:pt idx="245">
                  <c:v>493</c:v>
                </c:pt>
                <c:pt idx="246">
                  <c:v>495</c:v>
                </c:pt>
                <c:pt idx="247">
                  <c:v>497</c:v>
                </c:pt>
                <c:pt idx="248">
                  <c:v>499</c:v>
                </c:pt>
                <c:pt idx="249">
                  <c:v>501</c:v>
                </c:pt>
                <c:pt idx="250">
                  <c:v>503</c:v>
                </c:pt>
                <c:pt idx="251">
                  <c:v>505</c:v>
                </c:pt>
                <c:pt idx="252">
                  <c:v>507</c:v>
                </c:pt>
                <c:pt idx="253">
                  <c:v>509</c:v>
                </c:pt>
                <c:pt idx="254">
                  <c:v>511</c:v>
                </c:pt>
                <c:pt idx="255">
                  <c:v>513</c:v>
                </c:pt>
                <c:pt idx="256">
                  <c:v>515</c:v>
                </c:pt>
                <c:pt idx="257">
                  <c:v>517</c:v>
                </c:pt>
                <c:pt idx="258">
                  <c:v>519</c:v>
                </c:pt>
                <c:pt idx="259">
                  <c:v>521</c:v>
                </c:pt>
                <c:pt idx="260">
                  <c:v>523</c:v>
                </c:pt>
                <c:pt idx="261">
                  <c:v>525</c:v>
                </c:pt>
                <c:pt idx="262">
                  <c:v>527</c:v>
                </c:pt>
                <c:pt idx="263">
                  <c:v>529</c:v>
                </c:pt>
                <c:pt idx="264">
                  <c:v>531</c:v>
                </c:pt>
                <c:pt idx="265">
                  <c:v>533</c:v>
                </c:pt>
                <c:pt idx="266">
                  <c:v>535</c:v>
                </c:pt>
                <c:pt idx="267">
                  <c:v>537</c:v>
                </c:pt>
                <c:pt idx="268">
                  <c:v>539</c:v>
                </c:pt>
                <c:pt idx="269">
                  <c:v>541</c:v>
                </c:pt>
                <c:pt idx="270">
                  <c:v>543</c:v>
                </c:pt>
                <c:pt idx="271">
                  <c:v>545</c:v>
                </c:pt>
                <c:pt idx="272">
                  <c:v>547</c:v>
                </c:pt>
                <c:pt idx="273">
                  <c:v>549</c:v>
                </c:pt>
                <c:pt idx="274">
                  <c:v>551</c:v>
                </c:pt>
                <c:pt idx="275">
                  <c:v>553</c:v>
                </c:pt>
                <c:pt idx="276">
                  <c:v>555</c:v>
                </c:pt>
                <c:pt idx="277">
                  <c:v>557</c:v>
                </c:pt>
                <c:pt idx="278">
                  <c:v>559</c:v>
                </c:pt>
                <c:pt idx="279">
                  <c:v>561</c:v>
                </c:pt>
                <c:pt idx="280">
                  <c:v>563</c:v>
                </c:pt>
                <c:pt idx="281">
                  <c:v>565</c:v>
                </c:pt>
                <c:pt idx="282">
                  <c:v>567</c:v>
                </c:pt>
                <c:pt idx="283">
                  <c:v>569</c:v>
                </c:pt>
                <c:pt idx="284">
                  <c:v>571</c:v>
                </c:pt>
                <c:pt idx="285">
                  <c:v>573</c:v>
                </c:pt>
                <c:pt idx="286">
                  <c:v>575</c:v>
                </c:pt>
                <c:pt idx="287">
                  <c:v>577</c:v>
                </c:pt>
                <c:pt idx="288">
                  <c:v>579</c:v>
                </c:pt>
                <c:pt idx="289">
                  <c:v>581</c:v>
                </c:pt>
                <c:pt idx="290">
                  <c:v>583</c:v>
                </c:pt>
                <c:pt idx="291">
                  <c:v>585</c:v>
                </c:pt>
                <c:pt idx="292">
                  <c:v>587</c:v>
                </c:pt>
                <c:pt idx="293">
                  <c:v>589</c:v>
                </c:pt>
                <c:pt idx="294">
                  <c:v>591</c:v>
                </c:pt>
                <c:pt idx="295">
                  <c:v>593</c:v>
                </c:pt>
                <c:pt idx="296">
                  <c:v>595</c:v>
                </c:pt>
                <c:pt idx="297">
                  <c:v>597</c:v>
                </c:pt>
                <c:pt idx="298">
                  <c:v>599</c:v>
                </c:pt>
                <c:pt idx="299">
                  <c:v>601</c:v>
                </c:pt>
                <c:pt idx="300">
                  <c:v>603</c:v>
                </c:pt>
                <c:pt idx="301">
                  <c:v>605</c:v>
                </c:pt>
                <c:pt idx="302">
                  <c:v>607</c:v>
                </c:pt>
                <c:pt idx="303">
                  <c:v>609</c:v>
                </c:pt>
                <c:pt idx="304">
                  <c:v>611</c:v>
                </c:pt>
                <c:pt idx="305">
                  <c:v>613</c:v>
                </c:pt>
                <c:pt idx="306">
                  <c:v>615</c:v>
                </c:pt>
                <c:pt idx="307">
                  <c:v>617</c:v>
                </c:pt>
                <c:pt idx="308">
                  <c:v>619</c:v>
                </c:pt>
                <c:pt idx="309">
                  <c:v>621</c:v>
                </c:pt>
                <c:pt idx="310">
                  <c:v>623</c:v>
                </c:pt>
                <c:pt idx="311">
                  <c:v>625</c:v>
                </c:pt>
                <c:pt idx="312">
                  <c:v>627</c:v>
                </c:pt>
                <c:pt idx="313">
                  <c:v>629</c:v>
                </c:pt>
                <c:pt idx="314">
                  <c:v>631</c:v>
                </c:pt>
                <c:pt idx="315">
                  <c:v>633</c:v>
                </c:pt>
                <c:pt idx="316">
                  <c:v>635</c:v>
                </c:pt>
                <c:pt idx="317">
                  <c:v>637</c:v>
                </c:pt>
                <c:pt idx="318">
                  <c:v>639</c:v>
                </c:pt>
                <c:pt idx="319">
                  <c:v>641</c:v>
                </c:pt>
                <c:pt idx="320">
                  <c:v>643</c:v>
                </c:pt>
                <c:pt idx="321">
                  <c:v>645</c:v>
                </c:pt>
                <c:pt idx="322">
                  <c:v>647</c:v>
                </c:pt>
                <c:pt idx="323">
                  <c:v>649</c:v>
                </c:pt>
                <c:pt idx="324">
                  <c:v>651</c:v>
                </c:pt>
                <c:pt idx="325">
                  <c:v>653</c:v>
                </c:pt>
                <c:pt idx="326">
                  <c:v>655</c:v>
                </c:pt>
                <c:pt idx="327">
                  <c:v>657</c:v>
                </c:pt>
                <c:pt idx="328">
                  <c:v>659</c:v>
                </c:pt>
                <c:pt idx="329">
                  <c:v>661</c:v>
                </c:pt>
                <c:pt idx="330">
                  <c:v>663</c:v>
                </c:pt>
                <c:pt idx="331">
                  <c:v>665</c:v>
                </c:pt>
                <c:pt idx="332">
                  <c:v>667</c:v>
                </c:pt>
                <c:pt idx="333">
                  <c:v>669</c:v>
                </c:pt>
                <c:pt idx="334">
                  <c:v>671</c:v>
                </c:pt>
                <c:pt idx="335">
                  <c:v>673</c:v>
                </c:pt>
                <c:pt idx="336">
                  <c:v>675</c:v>
                </c:pt>
                <c:pt idx="337">
                  <c:v>677</c:v>
                </c:pt>
                <c:pt idx="338">
                  <c:v>679</c:v>
                </c:pt>
                <c:pt idx="339">
                  <c:v>681</c:v>
                </c:pt>
                <c:pt idx="340">
                  <c:v>683</c:v>
                </c:pt>
                <c:pt idx="341">
                  <c:v>685</c:v>
                </c:pt>
                <c:pt idx="342">
                  <c:v>687</c:v>
                </c:pt>
                <c:pt idx="343">
                  <c:v>689</c:v>
                </c:pt>
                <c:pt idx="344">
                  <c:v>691</c:v>
                </c:pt>
                <c:pt idx="345">
                  <c:v>693</c:v>
                </c:pt>
                <c:pt idx="346">
                  <c:v>695</c:v>
                </c:pt>
                <c:pt idx="347">
                  <c:v>697</c:v>
                </c:pt>
                <c:pt idx="348">
                  <c:v>699</c:v>
                </c:pt>
                <c:pt idx="349">
                  <c:v>701</c:v>
                </c:pt>
                <c:pt idx="350">
                  <c:v>703</c:v>
                </c:pt>
                <c:pt idx="351">
                  <c:v>705</c:v>
                </c:pt>
                <c:pt idx="352">
                  <c:v>707</c:v>
                </c:pt>
                <c:pt idx="353">
                  <c:v>709</c:v>
                </c:pt>
                <c:pt idx="354">
                  <c:v>711</c:v>
                </c:pt>
                <c:pt idx="355">
                  <c:v>713</c:v>
                </c:pt>
                <c:pt idx="356">
                  <c:v>715</c:v>
                </c:pt>
                <c:pt idx="357">
                  <c:v>717</c:v>
                </c:pt>
                <c:pt idx="358">
                  <c:v>719</c:v>
                </c:pt>
                <c:pt idx="359">
                  <c:v>721</c:v>
                </c:pt>
                <c:pt idx="360">
                  <c:v>723</c:v>
                </c:pt>
                <c:pt idx="361">
                  <c:v>725</c:v>
                </c:pt>
                <c:pt idx="362">
                  <c:v>727</c:v>
                </c:pt>
                <c:pt idx="363">
                  <c:v>729</c:v>
                </c:pt>
                <c:pt idx="364">
                  <c:v>731</c:v>
                </c:pt>
                <c:pt idx="365">
                  <c:v>733</c:v>
                </c:pt>
                <c:pt idx="366">
                  <c:v>735</c:v>
                </c:pt>
                <c:pt idx="367">
                  <c:v>737</c:v>
                </c:pt>
                <c:pt idx="368">
                  <c:v>739</c:v>
                </c:pt>
                <c:pt idx="369">
                  <c:v>741</c:v>
                </c:pt>
                <c:pt idx="370">
                  <c:v>743</c:v>
                </c:pt>
                <c:pt idx="371">
                  <c:v>745</c:v>
                </c:pt>
                <c:pt idx="372">
                  <c:v>747</c:v>
                </c:pt>
                <c:pt idx="373">
                  <c:v>749</c:v>
                </c:pt>
                <c:pt idx="374">
                  <c:v>751</c:v>
                </c:pt>
                <c:pt idx="375">
                  <c:v>753</c:v>
                </c:pt>
                <c:pt idx="376">
                  <c:v>755</c:v>
                </c:pt>
                <c:pt idx="377">
                  <c:v>757</c:v>
                </c:pt>
                <c:pt idx="378">
                  <c:v>759</c:v>
                </c:pt>
                <c:pt idx="379">
                  <c:v>761</c:v>
                </c:pt>
                <c:pt idx="380">
                  <c:v>763</c:v>
                </c:pt>
                <c:pt idx="381">
                  <c:v>765</c:v>
                </c:pt>
                <c:pt idx="382">
                  <c:v>767</c:v>
                </c:pt>
                <c:pt idx="383">
                  <c:v>769</c:v>
                </c:pt>
                <c:pt idx="384">
                  <c:v>771</c:v>
                </c:pt>
                <c:pt idx="385">
                  <c:v>773</c:v>
                </c:pt>
                <c:pt idx="386">
                  <c:v>775</c:v>
                </c:pt>
                <c:pt idx="387">
                  <c:v>777</c:v>
                </c:pt>
                <c:pt idx="388">
                  <c:v>779</c:v>
                </c:pt>
                <c:pt idx="389">
                  <c:v>781</c:v>
                </c:pt>
                <c:pt idx="390">
                  <c:v>783</c:v>
                </c:pt>
                <c:pt idx="391">
                  <c:v>785</c:v>
                </c:pt>
                <c:pt idx="392">
                  <c:v>787</c:v>
                </c:pt>
                <c:pt idx="393">
                  <c:v>789</c:v>
                </c:pt>
                <c:pt idx="394">
                  <c:v>791</c:v>
                </c:pt>
                <c:pt idx="395">
                  <c:v>793</c:v>
                </c:pt>
                <c:pt idx="396">
                  <c:v>795</c:v>
                </c:pt>
                <c:pt idx="397">
                  <c:v>797</c:v>
                </c:pt>
                <c:pt idx="398">
                  <c:v>799</c:v>
                </c:pt>
                <c:pt idx="399">
                  <c:v>801</c:v>
                </c:pt>
                <c:pt idx="400">
                  <c:v>803</c:v>
                </c:pt>
                <c:pt idx="401">
                  <c:v>805</c:v>
                </c:pt>
                <c:pt idx="402">
                  <c:v>807</c:v>
                </c:pt>
                <c:pt idx="403">
                  <c:v>809</c:v>
                </c:pt>
                <c:pt idx="404">
                  <c:v>811</c:v>
                </c:pt>
                <c:pt idx="405">
                  <c:v>813</c:v>
                </c:pt>
                <c:pt idx="406">
                  <c:v>815</c:v>
                </c:pt>
                <c:pt idx="407">
                  <c:v>817</c:v>
                </c:pt>
                <c:pt idx="408">
                  <c:v>819</c:v>
                </c:pt>
                <c:pt idx="409">
                  <c:v>821</c:v>
                </c:pt>
                <c:pt idx="410">
                  <c:v>823</c:v>
                </c:pt>
                <c:pt idx="411">
                  <c:v>825</c:v>
                </c:pt>
                <c:pt idx="412">
                  <c:v>827</c:v>
                </c:pt>
                <c:pt idx="413">
                  <c:v>829</c:v>
                </c:pt>
                <c:pt idx="414">
                  <c:v>831</c:v>
                </c:pt>
                <c:pt idx="415">
                  <c:v>833</c:v>
                </c:pt>
                <c:pt idx="416">
                  <c:v>835</c:v>
                </c:pt>
                <c:pt idx="417">
                  <c:v>837</c:v>
                </c:pt>
                <c:pt idx="418">
                  <c:v>839</c:v>
                </c:pt>
                <c:pt idx="419">
                  <c:v>841</c:v>
                </c:pt>
                <c:pt idx="420">
                  <c:v>843</c:v>
                </c:pt>
                <c:pt idx="421">
                  <c:v>845</c:v>
                </c:pt>
                <c:pt idx="422">
                  <c:v>847</c:v>
                </c:pt>
                <c:pt idx="423">
                  <c:v>849</c:v>
                </c:pt>
                <c:pt idx="424">
                  <c:v>851</c:v>
                </c:pt>
                <c:pt idx="425">
                  <c:v>853</c:v>
                </c:pt>
                <c:pt idx="426">
                  <c:v>855</c:v>
                </c:pt>
                <c:pt idx="427">
                  <c:v>857</c:v>
                </c:pt>
                <c:pt idx="428">
                  <c:v>859</c:v>
                </c:pt>
                <c:pt idx="429">
                  <c:v>861</c:v>
                </c:pt>
                <c:pt idx="430">
                  <c:v>863</c:v>
                </c:pt>
                <c:pt idx="431">
                  <c:v>865</c:v>
                </c:pt>
                <c:pt idx="432">
                  <c:v>867</c:v>
                </c:pt>
                <c:pt idx="433">
                  <c:v>869</c:v>
                </c:pt>
                <c:pt idx="434">
                  <c:v>871</c:v>
                </c:pt>
                <c:pt idx="435">
                  <c:v>873</c:v>
                </c:pt>
                <c:pt idx="436">
                  <c:v>875</c:v>
                </c:pt>
                <c:pt idx="437">
                  <c:v>877</c:v>
                </c:pt>
                <c:pt idx="438">
                  <c:v>879</c:v>
                </c:pt>
                <c:pt idx="439">
                  <c:v>881</c:v>
                </c:pt>
                <c:pt idx="440">
                  <c:v>883</c:v>
                </c:pt>
                <c:pt idx="441">
                  <c:v>885</c:v>
                </c:pt>
                <c:pt idx="442">
                  <c:v>887</c:v>
                </c:pt>
                <c:pt idx="443">
                  <c:v>889</c:v>
                </c:pt>
                <c:pt idx="444">
                  <c:v>891</c:v>
                </c:pt>
                <c:pt idx="445">
                  <c:v>893</c:v>
                </c:pt>
                <c:pt idx="446">
                  <c:v>895</c:v>
                </c:pt>
                <c:pt idx="447">
                  <c:v>897</c:v>
                </c:pt>
                <c:pt idx="448">
                  <c:v>899</c:v>
                </c:pt>
                <c:pt idx="449">
                  <c:v>901</c:v>
                </c:pt>
              </c:numCache>
            </c:numRef>
          </c:xVal>
          <c:yVal>
            <c:numRef>
              <c:f>'Exp 8'!$X$455:$X$904</c:f>
              <c:numCache>
                <c:formatCode>General</c:formatCode>
                <c:ptCount val="450"/>
                <c:pt idx="0">
                  <c:v>50.506051599999999</c:v>
                </c:pt>
                <c:pt idx="1">
                  <c:v>46.295543199999997</c:v>
                </c:pt>
                <c:pt idx="2">
                  <c:v>46.295543199999997</c:v>
                </c:pt>
                <c:pt idx="3">
                  <c:v>44.791790200000001</c:v>
                </c:pt>
                <c:pt idx="4">
                  <c:v>44.791790200000001</c:v>
                </c:pt>
                <c:pt idx="5">
                  <c:v>43.689037999999996</c:v>
                </c:pt>
                <c:pt idx="6">
                  <c:v>43.689037999999996</c:v>
                </c:pt>
                <c:pt idx="7">
                  <c:v>43.689037999999996</c:v>
                </c:pt>
                <c:pt idx="8">
                  <c:v>42.8870364</c:v>
                </c:pt>
                <c:pt idx="9">
                  <c:v>42.8870364</c:v>
                </c:pt>
                <c:pt idx="10">
                  <c:v>41.984784599999998</c:v>
                </c:pt>
                <c:pt idx="11">
                  <c:v>41.984784599999998</c:v>
                </c:pt>
                <c:pt idx="12">
                  <c:v>41.383283400000003</c:v>
                </c:pt>
                <c:pt idx="13">
                  <c:v>41.383283400000003</c:v>
                </c:pt>
                <c:pt idx="14">
                  <c:v>41.383283400000003</c:v>
                </c:pt>
                <c:pt idx="15">
                  <c:v>40.581281799999999</c:v>
                </c:pt>
                <c:pt idx="16">
                  <c:v>40.581281799999999</c:v>
                </c:pt>
                <c:pt idx="17">
                  <c:v>39.8795304</c:v>
                </c:pt>
                <c:pt idx="18">
                  <c:v>39.8795304</c:v>
                </c:pt>
                <c:pt idx="19">
                  <c:v>39.8795304</c:v>
                </c:pt>
                <c:pt idx="20">
                  <c:v>38.977278599999998</c:v>
                </c:pt>
                <c:pt idx="21">
                  <c:v>38.977278599999998</c:v>
                </c:pt>
                <c:pt idx="22">
                  <c:v>38.375777400000004</c:v>
                </c:pt>
                <c:pt idx="23">
                  <c:v>38.375777400000004</c:v>
                </c:pt>
                <c:pt idx="24">
                  <c:v>38.375777400000004</c:v>
                </c:pt>
                <c:pt idx="25">
                  <c:v>37.874526400000001</c:v>
                </c:pt>
                <c:pt idx="26">
                  <c:v>37.874526400000001</c:v>
                </c:pt>
                <c:pt idx="27">
                  <c:v>37.172775000000001</c:v>
                </c:pt>
                <c:pt idx="28">
                  <c:v>37.172775000000001</c:v>
                </c:pt>
                <c:pt idx="29">
                  <c:v>37.172775000000001</c:v>
                </c:pt>
                <c:pt idx="30">
                  <c:v>36.5712738</c:v>
                </c:pt>
                <c:pt idx="31">
                  <c:v>36.5712738</c:v>
                </c:pt>
                <c:pt idx="32">
                  <c:v>36.070022799999997</c:v>
                </c:pt>
                <c:pt idx="33">
                  <c:v>36.070022799999997</c:v>
                </c:pt>
                <c:pt idx="34">
                  <c:v>36.070022799999997</c:v>
                </c:pt>
                <c:pt idx="35">
                  <c:v>35.5687718</c:v>
                </c:pt>
                <c:pt idx="36">
                  <c:v>35.5687718</c:v>
                </c:pt>
                <c:pt idx="37">
                  <c:v>34.967270599999999</c:v>
                </c:pt>
                <c:pt idx="38">
                  <c:v>34.967270599999999</c:v>
                </c:pt>
                <c:pt idx="39">
                  <c:v>34.967270599999999</c:v>
                </c:pt>
                <c:pt idx="40">
                  <c:v>34.365769400000005</c:v>
                </c:pt>
                <c:pt idx="41">
                  <c:v>34.365769400000005</c:v>
                </c:pt>
                <c:pt idx="42">
                  <c:v>34.065018799999997</c:v>
                </c:pt>
                <c:pt idx="43">
                  <c:v>34.065018799999997</c:v>
                </c:pt>
                <c:pt idx="44">
                  <c:v>34.065018799999997</c:v>
                </c:pt>
                <c:pt idx="45">
                  <c:v>33.463517599999996</c:v>
                </c:pt>
                <c:pt idx="46">
                  <c:v>33.463517599999996</c:v>
                </c:pt>
                <c:pt idx="47">
                  <c:v>32.9622666</c:v>
                </c:pt>
                <c:pt idx="48">
                  <c:v>32.9622666</c:v>
                </c:pt>
                <c:pt idx="49">
                  <c:v>32.9622666</c:v>
                </c:pt>
                <c:pt idx="50">
                  <c:v>32.360765400000005</c:v>
                </c:pt>
                <c:pt idx="51">
                  <c:v>32.360765400000005</c:v>
                </c:pt>
                <c:pt idx="52">
                  <c:v>32.060014799999998</c:v>
                </c:pt>
                <c:pt idx="53">
                  <c:v>32.060014799999998</c:v>
                </c:pt>
                <c:pt idx="54">
                  <c:v>32.060014799999998</c:v>
                </c:pt>
                <c:pt idx="55">
                  <c:v>31.659013999999999</c:v>
                </c:pt>
                <c:pt idx="56">
                  <c:v>31.659013999999999</c:v>
                </c:pt>
                <c:pt idx="57">
                  <c:v>31.157762999999999</c:v>
                </c:pt>
                <c:pt idx="58">
                  <c:v>31.157762999999999</c:v>
                </c:pt>
                <c:pt idx="59">
                  <c:v>31.157762999999999</c:v>
                </c:pt>
                <c:pt idx="60">
                  <c:v>30.656511999999999</c:v>
                </c:pt>
                <c:pt idx="61">
                  <c:v>30.656511999999999</c:v>
                </c:pt>
                <c:pt idx="62">
                  <c:v>30.4560116</c:v>
                </c:pt>
                <c:pt idx="63">
                  <c:v>30.4560116</c:v>
                </c:pt>
                <c:pt idx="64">
                  <c:v>30.4560116</c:v>
                </c:pt>
                <c:pt idx="65">
                  <c:v>29.9547606</c:v>
                </c:pt>
                <c:pt idx="66">
                  <c:v>29.9547606</c:v>
                </c:pt>
                <c:pt idx="67">
                  <c:v>29.553759799999998</c:v>
                </c:pt>
                <c:pt idx="68">
                  <c:v>29.553759799999998</c:v>
                </c:pt>
                <c:pt idx="69">
                  <c:v>29.553759799999998</c:v>
                </c:pt>
                <c:pt idx="70">
                  <c:v>29.152759</c:v>
                </c:pt>
                <c:pt idx="71">
                  <c:v>29.152759</c:v>
                </c:pt>
                <c:pt idx="72">
                  <c:v>28.852008399999999</c:v>
                </c:pt>
                <c:pt idx="73">
                  <c:v>28.852008399999999</c:v>
                </c:pt>
                <c:pt idx="74">
                  <c:v>28.852008399999999</c:v>
                </c:pt>
                <c:pt idx="75">
                  <c:v>28.451007600000001</c:v>
                </c:pt>
                <c:pt idx="76">
                  <c:v>28.451007600000001</c:v>
                </c:pt>
                <c:pt idx="77">
                  <c:v>28.150257</c:v>
                </c:pt>
                <c:pt idx="78">
                  <c:v>28.150257</c:v>
                </c:pt>
                <c:pt idx="79">
                  <c:v>28.150257</c:v>
                </c:pt>
                <c:pt idx="80">
                  <c:v>27.649006</c:v>
                </c:pt>
                <c:pt idx="81">
                  <c:v>27.649006</c:v>
                </c:pt>
                <c:pt idx="82">
                  <c:v>27.548755799999999</c:v>
                </c:pt>
                <c:pt idx="83">
                  <c:v>27.548755799999999</c:v>
                </c:pt>
                <c:pt idx="84">
                  <c:v>27.548755799999999</c:v>
                </c:pt>
                <c:pt idx="85">
                  <c:v>27.147755</c:v>
                </c:pt>
                <c:pt idx="86">
                  <c:v>27.147755</c:v>
                </c:pt>
                <c:pt idx="87">
                  <c:v>26.847004399999999</c:v>
                </c:pt>
                <c:pt idx="88">
                  <c:v>26.847004399999999</c:v>
                </c:pt>
                <c:pt idx="89">
                  <c:v>26.847004399999999</c:v>
                </c:pt>
                <c:pt idx="90">
                  <c:v>26.446003600000001</c:v>
                </c:pt>
                <c:pt idx="91">
                  <c:v>26.446003600000001</c:v>
                </c:pt>
                <c:pt idx="92">
                  <c:v>26.245503200000002</c:v>
                </c:pt>
                <c:pt idx="93">
                  <c:v>26.245503200000002</c:v>
                </c:pt>
                <c:pt idx="94">
                  <c:v>26.245503200000002</c:v>
                </c:pt>
                <c:pt idx="95">
                  <c:v>25.8445024</c:v>
                </c:pt>
                <c:pt idx="96">
                  <c:v>25.8445024</c:v>
                </c:pt>
                <c:pt idx="97">
                  <c:v>25.644002</c:v>
                </c:pt>
                <c:pt idx="98">
                  <c:v>25.644002</c:v>
                </c:pt>
                <c:pt idx="99">
                  <c:v>25.644002</c:v>
                </c:pt>
                <c:pt idx="100">
                  <c:v>25.243001200000002</c:v>
                </c:pt>
                <c:pt idx="101">
                  <c:v>25.243001200000002</c:v>
                </c:pt>
                <c:pt idx="102">
                  <c:v>25.042500799999999</c:v>
                </c:pt>
                <c:pt idx="103">
                  <c:v>25.042500799999999</c:v>
                </c:pt>
                <c:pt idx="104">
                  <c:v>25.042500799999999</c:v>
                </c:pt>
                <c:pt idx="105">
                  <c:v>24.8420004</c:v>
                </c:pt>
                <c:pt idx="106">
                  <c:v>24.8420004</c:v>
                </c:pt>
                <c:pt idx="107">
                  <c:v>24.541249799999999</c:v>
                </c:pt>
                <c:pt idx="108">
                  <c:v>24.541249799999999</c:v>
                </c:pt>
                <c:pt idx="109">
                  <c:v>24.541249799999999</c:v>
                </c:pt>
                <c:pt idx="110">
                  <c:v>24.240499200000002</c:v>
                </c:pt>
                <c:pt idx="111">
                  <c:v>24.240499200000002</c:v>
                </c:pt>
                <c:pt idx="112">
                  <c:v>24.039998799999999</c:v>
                </c:pt>
                <c:pt idx="113">
                  <c:v>24.039998799999999</c:v>
                </c:pt>
                <c:pt idx="114">
                  <c:v>24.039998799999999</c:v>
                </c:pt>
                <c:pt idx="115">
                  <c:v>23.739248200000002</c:v>
                </c:pt>
                <c:pt idx="116">
                  <c:v>23.739248200000002</c:v>
                </c:pt>
                <c:pt idx="117">
                  <c:v>23.638998000000001</c:v>
                </c:pt>
                <c:pt idx="118">
                  <c:v>23.638998000000001</c:v>
                </c:pt>
                <c:pt idx="119">
                  <c:v>23.638998000000001</c:v>
                </c:pt>
                <c:pt idx="120">
                  <c:v>23.237997199999999</c:v>
                </c:pt>
                <c:pt idx="121">
                  <c:v>23.237997199999999</c:v>
                </c:pt>
                <c:pt idx="122">
                  <c:v>23.137746999999997</c:v>
                </c:pt>
                <c:pt idx="123">
                  <c:v>23.137746999999997</c:v>
                </c:pt>
                <c:pt idx="124">
                  <c:v>23.137746999999997</c:v>
                </c:pt>
                <c:pt idx="125">
                  <c:v>22.836996399999997</c:v>
                </c:pt>
                <c:pt idx="126">
                  <c:v>22.836996399999997</c:v>
                </c:pt>
                <c:pt idx="127">
                  <c:v>22.636495999999998</c:v>
                </c:pt>
                <c:pt idx="128">
                  <c:v>22.636495999999998</c:v>
                </c:pt>
                <c:pt idx="129">
                  <c:v>22.636495999999998</c:v>
                </c:pt>
                <c:pt idx="130">
                  <c:v>22.335745399999997</c:v>
                </c:pt>
                <c:pt idx="131">
                  <c:v>22.335745399999997</c:v>
                </c:pt>
                <c:pt idx="132">
                  <c:v>22.135244999999998</c:v>
                </c:pt>
                <c:pt idx="133">
                  <c:v>22.135244999999998</c:v>
                </c:pt>
                <c:pt idx="134">
                  <c:v>22.135244999999998</c:v>
                </c:pt>
                <c:pt idx="135">
                  <c:v>22.034994799999996</c:v>
                </c:pt>
                <c:pt idx="136">
                  <c:v>22.034994799999996</c:v>
                </c:pt>
                <c:pt idx="137">
                  <c:v>21.834494399999997</c:v>
                </c:pt>
                <c:pt idx="138">
                  <c:v>21.834494399999997</c:v>
                </c:pt>
                <c:pt idx="139">
                  <c:v>21.834494399999997</c:v>
                </c:pt>
                <c:pt idx="140">
                  <c:v>21.533743799999996</c:v>
                </c:pt>
                <c:pt idx="141">
                  <c:v>21.533743799999996</c:v>
                </c:pt>
                <c:pt idx="142">
                  <c:v>21.433493599999998</c:v>
                </c:pt>
                <c:pt idx="143">
                  <c:v>21.433493599999998</c:v>
                </c:pt>
                <c:pt idx="144">
                  <c:v>21.433493599999998</c:v>
                </c:pt>
                <c:pt idx="145">
                  <c:v>21.232993199999999</c:v>
                </c:pt>
                <c:pt idx="146">
                  <c:v>21.232993199999999</c:v>
                </c:pt>
                <c:pt idx="147">
                  <c:v>21.032492799999996</c:v>
                </c:pt>
                <c:pt idx="148">
                  <c:v>21.032492799999996</c:v>
                </c:pt>
                <c:pt idx="149">
                  <c:v>21.032492799999996</c:v>
                </c:pt>
                <c:pt idx="150">
                  <c:v>20.831992399999997</c:v>
                </c:pt>
                <c:pt idx="151">
                  <c:v>20.831992399999997</c:v>
                </c:pt>
                <c:pt idx="152">
                  <c:v>20.731742199999999</c:v>
                </c:pt>
                <c:pt idx="153">
                  <c:v>20.731742199999999</c:v>
                </c:pt>
                <c:pt idx="154">
                  <c:v>20.731742199999999</c:v>
                </c:pt>
                <c:pt idx="155">
                  <c:v>20.531241799999997</c:v>
                </c:pt>
                <c:pt idx="156">
                  <c:v>20.531241799999997</c:v>
                </c:pt>
                <c:pt idx="157">
                  <c:v>20.430991599999999</c:v>
                </c:pt>
                <c:pt idx="158">
                  <c:v>20.430991599999999</c:v>
                </c:pt>
                <c:pt idx="159">
                  <c:v>20.430991599999999</c:v>
                </c:pt>
                <c:pt idx="160">
                  <c:v>20.230491199999999</c:v>
                </c:pt>
                <c:pt idx="161">
                  <c:v>20.230491199999999</c:v>
                </c:pt>
                <c:pt idx="162">
                  <c:v>20.130240999999998</c:v>
                </c:pt>
                <c:pt idx="163">
                  <c:v>20.130240999999998</c:v>
                </c:pt>
                <c:pt idx="164">
                  <c:v>20.130240999999998</c:v>
                </c:pt>
                <c:pt idx="165">
                  <c:v>19.829490399999997</c:v>
                </c:pt>
                <c:pt idx="166">
                  <c:v>19.829490399999997</c:v>
                </c:pt>
                <c:pt idx="167">
                  <c:v>19.7292402</c:v>
                </c:pt>
                <c:pt idx="168">
                  <c:v>19.7292402</c:v>
                </c:pt>
                <c:pt idx="169">
                  <c:v>19.7292402</c:v>
                </c:pt>
                <c:pt idx="170">
                  <c:v>19.528739799999997</c:v>
                </c:pt>
                <c:pt idx="171">
                  <c:v>19.528739799999997</c:v>
                </c:pt>
                <c:pt idx="172">
                  <c:v>19.428489599999999</c:v>
                </c:pt>
                <c:pt idx="173">
                  <c:v>19.428489599999999</c:v>
                </c:pt>
                <c:pt idx="174">
                  <c:v>19.428489599999999</c:v>
                </c:pt>
                <c:pt idx="175">
                  <c:v>19.328239399999998</c:v>
                </c:pt>
                <c:pt idx="176">
                  <c:v>19.328239399999998</c:v>
                </c:pt>
                <c:pt idx="177">
                  <c:v>19.127738999999998</c:v>
                </c:pt>
                <c:pt idx="178">
                  <c:v>19.127738999999998</c:v>
                </c:pt>
                <c:pt idx="179">
                  <c:v>19.127738999999998</c:v>
                </c:pt>
                <c:pt idx="180">
                  <c:v>18.927238599999999</c:v>
                </c:pt>
                <c:pt idx="181">
                  <c:v>18.927238599999999</c:v>
                </c:pt>
                <c:pt idx="182">
                  <c:v>18.826988399999998</c:v>
                </c:pt>
                <c:pt idx="183">
                  <c:v>18.826988399999998</c:v>
                </c:pt>
                <c:pt idx="184">
                  <c:v>18.826988399999998</c:v>
                </c:pt>
                <c:pt idx="185">
                  <c:v>18.7267382</c:v>
                </c:pt>
                <c:pt idx="186">
                  <c:v>18.7267382</c:v>
                </c:pt>
                <c:pt idx="187">
                  <c:v>18.626487999999998</c:v>
                </c:pt>
                <c:pt idx="188">
                  <c:v>18.626487999999998</c:v>
                </c:pt>
                <c:pt idx="189">
                  <c:v>18.626487999999998</c:v>
                </c:pt>
                <c:pt idx="190">
                  <c:v>18.425987599999999</c:v>
                </c:pt>
                <c:pt idx="191">
                  <c:v>18.425987599999999</c:v>
                </c:pt>
                <c:pt idx="192">
                  <c:v>18.325737399999998</c:v>
                </c:pt>
                <c:pt idx="193">
                  <c:v>18.325737399999998</c:v>
                </c:pt>
                <c:pt idx="194">
                  <c:v>18.325737399999998</c:v>
                </c:pt>
                <c:pt idx="195">
                  <c:v>18.2254872</c:v>
                </c:pt>
                <c:pt idx="196">
                  <c:v>18.2254872</c:v>
                </c:pt>
                <c:pt idx="197">
                  <c:v>18.125236999999998</c:v>
                </c:pt>
                <c:pt idx="198">
                  <c:v>18.125236999999998</c:v>
                </c:pt>
                <c:pt idx="199">
                  <c:v>18.125236999999998</c:v>
                </c:pt>
                <c:pt idx="200">
                  <c:v>17.924736599999999</c:v>
                </c:pt>
                <c:pt idx="201">
                  <c:v>17.924736599999999</c:v>
                </c:pt>
                <c:pt idx="202">
                  <c:v>17.924736599999999</c:v>
                </c:pt>
                <c:pt idx="203">
                  <c:v>17.924736599999999</c:v>
                </c:pt>
                <c:pt idx="204">
                  <c:v>17.924736599999999</c:v>
                </c:pt>
                <c:pt idx="205">
                  <c:v>17.7242362</c:v>
                </c:pt>
                <c:pt idx="206">
                  <c:v>17.7242362</c:v>
                </c:pt>
                <c:pt idx="207">
                  <c:v>17.623985999999999</c:v>
                </c:pt>
                <c:pt idx="208">
                  <c:v>17.623985999999999</c:v>
                </c:pt>
                <c:pt idx="209">
                  <c:v>17.623985999999999</c:v>
                </c:pt>
                <c:pt idx="210">
                  <c:v>17.423485599999999</c:v>
                </c:pt>
                <c:pt idx="211">
                  <c:v>17.423485599999999</c:v>
                </c:pt>
                <c:pt idx="212">
                  <c:v>17.423485599999999</c:v>
                </c:pt>
                <c:pt idx="213">
                  <c:v>17.423485599999999</c:v>
                </c:pt>
                <c:pt idx="214">
                  <c:v>17.423485599999999</c:v>
                </c:pt>
                <c:pt idx="215">
                  <c:v>17.323235399999998</c:v>
                </c:pt>
                <c:pt idx="216">
                  <c:v>17.323235399999998</c:v>
                </c:pt>
                <c:pt idx="217">
                  <c:v>17.2229852</c:v>
                </c:pt>
                <c:pt idx="218">
                  <c:v>17.2229852</c:v>
                </c:pt>
                <c:pt idx="219">
                  <c:v>17.2229852</c:v>
                </c:pt>
                <c:pt idx="220">
                  <c:v>17.022484799999997</c:v>
                </c:pt>
                <c:pt idx="221">
                  <c:v>17.022484799999997</c:v>
                </c:pt>
                <c:pt idx="222">
                  <c:v>17.022484799999997</c:v>
                </c:pt>
                <c:pt idx="223">
                  <c:v>17.022484799999997</c:v>
                </c:pt>
                <c:pt idx="224">
                  <c:v>17.022484799999997</c:v>
                </c:pt>
                <c:pt idx="225">
                  <c:v>16.922234599999999</c:v>
                </c:pt>
                <c:pt idx="226">
                  <c:v>16.922234599999999</c:v>
                </c:pt>
                <c:pt idx="227">
                  <c:v>16.821984399999998</c:v>
                </c:pt>
                <c:pt idx="228">
                  <c:v>16.821984399999998</c:v>
                </c:pt>
                <c:pt idx="229">
                  <c:v>16.821984399999998</c:v>
                </c:pt>
                <c:pt idx="230">
                  <c:v>16.621483999999999</c:v>
                </c:pt>
                <c:pt idx="231">
                  <c:v>16.621483999999999</c:v>
                </c:pt>
                <c:pt idx="232">
                  <c:v>16.621483999999999</c:v>
                </c:pt>
                <c:pt idx="233">
                  <c:v>16.621483999999999</c:v>
                </c:pt>
                <c:pt idx="234">
                  <c:v>16.621483999999999</c:v>
                </c:pt>
                <c:pt idx="235">
                  <c:v>16.521233799999997</c:v>
                </c:pt>
                <c:pt idx="236">
                  <c:v>16.521233799999997</c:v>
                </c:pt>
                <c:pt idx="237">
                  <c:v>16.521233799999997</c:v>
                </c:pt>
                <c:pt idx="238">
                  <c:v>16.521233799999997</c:v>
                </c:pt>
                <c:pt idx="239">
                  <c:v>16.521233799999997</c:v>
                </c:pt>
                <c:pt idx="240">
                  <c:v>16.320733399999998</c:v>
                </c:pt>
                <c:pt idx="241">
                  <c:v>16.320733399999998</c:v>
                </c:pt>
                <c:pt idx="242">
                  <c:v>16.2204832</c:v>
                </c:pt>
                <c:pt idx="243">
                  <c:v>16.2204832</c:v>
                </c:pt>
                <c:pt idx="244">
                  <c:v>16.2204832</c:v>
                </c:pt>
                <c:pt idx="245">
                  <c:v>16.2204832</c:v>
                </c:pt>
                <c:pt idx="246">
                  <c:v>16.2204832</c:v>
                </c:pt>
                <c:pt idx="247">
                  <c:v>16.120232999999999</c:v>
                </c:pt>
                <c:pt idx="248">
                  <c:v>16.120232999999999</c:v>
                </c:pt>
                <c:pt idx="249">
                  <c:v>16.120232999999999</c:v>
                </c:pt>
                <c:pt idx="250">
                  <c:v>16.120232999999999</c:v>
                </c:pt>
                <c:pt idx="251">
                  <c:v>16.120232999999999</c:v>
                </c:pt>
                <c:pt idx="252">
                  <c:v>16.019982799999998</c:v>
                </c:pt>
                <c:pt idx="253">
                  <c:v>16.019982799999998</c:v>
                </c:pt>
                <c:pt idx="254">
                  <c:v>16.019982799999998</c:v>
                </c:pt>
                <c:pt idx="255">
                  <c:v>16.019982799999998</c:v>
                </c:pt>
                <c:pt idx="256">
                  <c:v>16.019982799999998</c:v>
                </c:pt>
                <c:pt idx="257">
                  <c:v>15.919732600000001</c:v>
                </c:pt>
                <c:pt idx="258">
                  <c:v>15.919732600000001</c:v>
                </c:pt>
                <c:pt idx="259">
                  <c:v>15.919732600000001</c:v>
                </c:pt>
                <c:pt idx="260">
                  <c:v>15.719232200000002</c:v>
                </c:pt>
                <c:pt idx="261">
                  <c:v>15.719232200000002</c:v>
                </c:pt>
                <c:pt idx="262">
                  <c:v>15.719232200000002</c:v>
                </c:pt>
                <c:pt idx="263">
                  <c:v>15.719232200000002</c:v>
                </c:pt>
                <c:pt idx="264">
                  <c:v>15.719232200000002</c:v>
                </c:pt>
                <c:pt idx="265">
                  <c:v>15.518731800000001</c:v>
                </c:pt>
                <c:pt idx="266">
                  <c:v>15.518731800000001</c:v>
                </c:pt>
                <c:pt idx="267">
                  <c:v>15.518731800000001</c:v>
                </c:pt>
                <c:pt idx="268">
                  <c:v>15.518731800000001</c:v>
                </c:pt>
                <c:pt idx="269">
                  <c:v>15.518731800000001</c:v>
                </c:pt>
                <c:pt idx="270">
                  <c:v>15.518731800000001</c:v>
                </c:pt>
                <c:pt idx="271">
                  <c:v>15.518731800000001</c:v>
                </c:pt>
                <c:pt idx="272">
                  <c:v>15.418481600000002</c:v>
                </c:pt>
                <c:pt idx="273">
                  <c:v>15.418481600000002</c:v>
                </c:pt>
                <c:pt idx="274">
                  <c:v>15.418481600000002</c:v>
                </c:pt>
                <c:pt idx="275">
                  <c:v>15.3182314</c:v>
                </c:pt>
                <c:pt idx="276">
                  <c:v>15.3182314</c:v>
                </c:pt>
                <c:pt idx="277">
                  <c:v>15.217981200000001</c:v>
                </c:pt>
                <c:pt idx="278">
                  <c:v>15.217981200000001</c:v>
                </c:pt>
                <c:pt idx="279">
                  <c:v>15.217981200000001</c:v>
                </c:pt>
                <c:pt idx="280">
                  <c:v>15.217981200000001</c:v>
                </c:pt>
                <c:pt idx="281">
                  <c:v>15.217981200000001</c:v>
                </c:pt>
                <c:pt idx="282">
                  <c:v>15.117731000000001</c:v>
                </c:pt>
                <c:pt idx="283">
                  <c:v>15.117731000000001</c:v>
                </c:pt>
                <c:pt idx="284">
                  <c:v>15.117731000000001</c:v>
                </c:pt>
                <c:pt idx="285">
                  <c:v>15.017480800000001</c:v>
                </c:pt>
                <c:pt idx="286">
                  <c:v>15.017480800000001</c:v>
                </c:pt>
                <c:pt idx="287">
                  <c:v>15.017480800000001</c:v>
                </c:pt>
                <c:pt idx="288">
                  <c:v>15.017480800000001</c:v>
                </c:pt>
                <c:pt idx="289">
                  <c:v>15.017480800000001</c:v>
                </c:pt>
                <c:pt idx="290">
                  <c:v>15.017480800000001</c:v>
                </c:pt>
                <c:pt idx="291">
                  <c:v>15.017480800000001</c:v>
                </c:pt>
                <c:pt idx="292">
                  <c:v>14.917230600000002</c:v>
                </c:pt>
                <c:pt idx="293">
                  <c:v>14.917230600000002</c:v>
                </c:pt>
                <c:pt idx="294">
                  <c:v>14.917230600000002</c:v>
                </c:pt>
                <c:pt idx="295">
                  <c:v>14.8169804</c:v>
                </c:pt>
                <c:pt idx="296">
                  <c:v>14.8169804</c:v>
                </c:pt>
                <c:pt idx="297">
                  <c:v>14.8169804</c:v>
                </c:pt>
                <c:pt idx="298">
                  <c:v>14.8169804</c:v>
                </c:pt>
                <c:pt idx="299">
                  <c:v>14.8169804</c:v>
                </c:pt>
                <c:pt idx="300">
                  <c:v>14.716730200000001</c:v>
                </c:pt>
                <c:pt idx="301">
                  <c:v>14.716730200000001</c:v>
                </c:pt>
                <c:pt idx="302">
                  <c:v>14.716730200000001</c:v>
                </c:pt>
                <c:pt idx="303">
                  <c:v>14.716730200000001</c:v>
                </c:pt>
                <c:pt idx="304">
                  <c:v>14.716730200000001</c:v>
                </c:pt>
                <c:pt idx="305">
                  <c:v>14.616480000000001</c:v>
                </c:pt>
                <c:pt idx="306">
                  <c:v>14.616480000000001</c:v>
                </c:pt>
                <c:pt idx="307">
                  <c:v>14.616480000000001</c:v>
                </c:pt>
                <c:pt idx="308">
                  <c:v>14.616480000000001</c:v>
                </c:pt>
                <c:pt idx="309">
                  <c:v>14.616480000000001</c:v>
                </c:pt>
                <c:pt idx="310">
                  <c:v>14.516229800000001</c:v>
                </c:pt>
                <c:pt idx="311">
                  <c:v>14.516229800000001</c:v>
                </c:pt>
                <c:pt idx="312">
                  <c:v>14.415979600000002</c:v>
                </c:pt>
                <c:pt idx="313">
                  <c:v>14.415979600000002</c:v>
                </c:pt>
                <c:pt idx="314">
                  <c:v>14.415979600000002</c:v>
                </c:pt>
                <c:pt idx="315">
                  <c:v>14.415979600000002</c:v>
                </c:pt>
                <c:pt idx="316">
                  <c:v>14.415979600000002</c:v>
                </c:pt>
                <c:pt idx="317">
                  <c:v>14.3157294</c:v>
                </c:pt>
                <c:pt idx="318">
                  <c:v>14.3157294</c:v>
                </c:pt>
                <c:pt idx="319">
                  <c:v>14.3157294</c:v>
                </c:pt>
                <c:pt idx="320">
                  <c:v>14.3157294</c:v>
                </c:pt>
                <c:pt idx="321">
                  <c:v>14.3157294</c:v>
                </c:pt>
                <c:pt idx="322">
                  <c:v>14.215479200000001</c:v>
                </c:pt>
                <c:pt idx="323">
                  <c:v>14.215479200000001</c:v>
                </c:pt>
                <c:pt idx="324">
                  <c:v>14.215479200000001</c:v>
                </c:pt>
                <c:pt idx="325">
                  <c:v>14.215479200000001</c:v>
                </c:pt>
                <c:pt idx="326">
                  <c:v>14.215479200000001</c:v>
                </c:pt>
                <c:pt idx="327">
                  <c:v>14.215479200000001</c:v>
                </c:pt>
                <c:pt idx="328">
                  <c:v>14.215479200000001</c:v>
                </c:pt>
                <c:pt idx="329">
                  <c:v>14.215479200000001</c:v>
                </c:pt>
                <c:pt idx="330">
                  <c:v>14.115229000000001</c:v>
                </c:pt>
                <c:pt idx="331">
                  <c:v>14.115229000000001</c:v>
                </c:pt>
                <c:pt idx="332">
                  <c:v>14.115229000000001</c:v>
                </c:pt>
                <c:pt idx="333">
                  <c:v>14.115229000000001</c:v>
                </c:pt>
                <c:pt idx="334">
                  <c:v>14.115229000000001</c:v>
                </c:pt>
                <c:pt idx="335">
                  <c:v>14.014978800000002</c:v>
                </c:pt>
                <c:pt idx="336">
                  <c:v>14.014978800000002</c:v>
                </c:pt>
                <c:pt idx="337">
                  <c:v>14.014978800000002</c:v>
                </c:pt>
                <c:pt idx="338">
                  <c:v>14.014978800000002</c:v>
                </c:pt>
                <c:pt idx="339">
                  <c:v>14.014978800000002</c:v>
                </c:pt>
                <c:pt idx="340">
                  <c:v>13.914728600000002</c:v>
                </c:pt>
                <c:pt idx="341">
                  <c:v>13.914728600000002</c:v>
                </c:pt>
                <c:pt idx="342">
                  <c:v>13.914728600000002</c:v>
                </c:pt>
                <c:pt idx="343">
                  <c:v>13.914728600000002</c:v>
                </c:pt>
                <c:pt idx="344">
                  <c:v>13.914728600000002</c:v>
                </c:pt>
                <c:pt idx="345">
                  <c:v>13.914728600000002</c:v>
                </c:pt>
                <c:pt idx="346">
                  <c:v>13.914728600000002</c:v>
                </c:pt>
                <c:pt idx="347">
                  <c:v>13.8144784</c:v>
                </c:pt>
                <c:pt idx="348">
                  <c:v>13.8144784</c:v>
                </c:pt>
                <c:pt idx="349">
                  <c:v>13.8144784</c:v>
                </c:pt>
                <c:pt idx="350">
                  <c:v>13.8144784</c:v>
                </c:pt>
                <c:pt idx="351">
                  <c:v>13.8144784</c:v>
                </c:pt>
                <c:pt idx="352">
                  <c:v>13.714228200000001</c:v>
                </c:pt>
                <c:pt idx="353">
                  <c:v>13.714228200000001</c:v>
                </c:pt>
                <c:pt idx="354">
                  <c:v>13.714228200000001</c:v>
                </c:pt>
                <c:pt idx="355">
                  <c:v>13.8144784</c:v>
                </c:pt>
                <c:pt idx="356">
                  <c:v>13.8144784</c:v>
                </c:pt>
                <c:pt idx="357">
                  <c:v>13.613978000000001</c:v>
                </c:pt>
                <c:pt idx="358">
                  <c:v>13.613978000000001</c:v>
                </c:pt>
                <c:pt idx="359">
                  <c:v>13.613978000000001</c:v>
                </c:pt>
                <c:pt idx="360">
                  <c:v>13.613978000000001</c:v>
                </c:pt>
                <c:pt idx="361">
                  <c:v>13.613978000000001</c:v>
                </c:pt>
                <c:pt idx="362">
                  <c:v>13.613978000000001</c:v>
                </c:pt>
                <c:pt idx="363">
                  <c:v>13.613978000000001</c:v>
                </c:pt>
                <c:pt idx="364">
                  <c:v>13.613978000000001</c:v>
                </c:pt>
                <c:pt idx="365">
                  <c:v>13.613978000000001</c:v>
                </c:pt>
                <c:pt idx="366">
                  <c:v>13.613978000000001</c:v>
                </c:pt>
                <c:pt idx="367">
                  <c:v>13.513727800000002</c:v>
                </c:pt>
                <c:pt idx="368">
                  <c:v>13.513727800000002</c:v>
                </c:pt>
                <c:pt idx="369">
                  <c:v>13.513727800000002</c:v>
                </c:pt>
                <c:pt idx="370">
                  <c:v>13.513727800000002</c:v>
                </c:pt>
                <c:pt idx="371">
                  <c:v>13.513727800000002</c:v>
                </c:pt>
                <c:pt idx="372">
                  <c:v>13.413477600000002</c:v>
                </c:pt>
                <c:pt idx="373">
                  <c:v>13.413477600000002</c:v>
                </c:pt>
                <c:pt idx="374">
                  <c:v>13.413477600000002</c:v>
                </c:pt>
                <c:pt idx="375">
                  <c:v>13.413477600000002</c:v>
                </c:pt>
                <c:pt idx="376">
                  <c:v>13.413477600000002</c:v>
                </c:pt>
                <c:pt idx="377">
                  <c:v>13.413477600000002</c:v>
                </c:pt>
                <c:pt idx="378">
                  <c:v>13.413477600000002</c:v>
                </c:pt>
                <c:pt idx="379">
                  <c:v>13.413477600000002</c:v>
                </c:pt>
                <c:pt idx="380">
                  <c:v>13.413477600000002</c:v>
                </c:pt>
                <c:pt idx="381">
                  <c:v>13.413477600000002</c:v>
                </c:pt>
                <c:pt idx="382">
                  <c:v>13.313227400000001</c:v>
                </c:pt>
                <c:pt idx="383">
                  <c:v>13.313227400000001</c:v>
                </c:pt>
                <c:pt idx="384">
                  <c:v>13.313227400000001</c:v>
                </c:pt>
                <c:pt idx="385">
                  <c:v>13.313227400000001</c:v>
                </c:pt>
                <c:pt idx="386">
                  <c:v>13.313227400000001</c:v>
                </c:pt>
                <c:pt idx="387">
                  <c:v>13.313227400000001</c:v>
                </c:pt>
                <c:pt idx="388">
                  <c:v>13.313227400000001</c:v>
                </c:pt>
                <c:pt idx="389">
                  <c:v>13.313227400000001</c:v>
                </c:pt>
                <c:pt idx="390">
                  <c:v>13.313227400000001</c:v>
                </c:pt>
                <c:pt idx="391">
                  <c:v>13.313227400000001</c:v>
                </c:pt>
                <c:pt idx="392">
                  <c:v>13.313227400000001</c:v>
                </c:pt>
                <c:pt idx="393">
                  <c:v>13.313227400000001</c:v>
                </c:pt>
                <c:pt idx="394">
                  <c:v>13.313227400000001</c:v>
                </c:pt>
                <c:pt idx="395">
                  <c:v>13.313227400000001</c:v>
                </c:pt>
                <c:pt idx="396">
                  <c:v>13.313227400000001</c:v>
                </c:pt>
                <c:pt idx="397">
                  <c:v>13.212977200000001</c:v>
                </c:pt>
                <c:pt idx="398">
                  <c:v>13.212977200000001</c:v>
                </c:pt>
                <c:pt idx="399">
                  <c:v>13.212977200000001</c:v>
                </c:pt>
                <c:pt idx="400">
                  <c:v>13.112727000000001</c:v>
                </c:pt>
                <c:pt idx="401">
                  <c:v>13.112727000000001</c:v>
                </c:pt>
                <c:pt idx="402">
                  <c:v>13.112727000000001</c:v>
                </c:pt>
                <c:pt idx="403">
                  <c:v>13.112727000000001</c:v>
                </c:pt>
                <c:pt idx="404">
                  <c:v>13.112727000000001</c:v>
                </c:pt>
                <c:pt idx="405">
                  <c:v>13.112727000000001</c:v>
                </c:pt>
                <c:pt idx="406">
                  <c:v>13.112727000000001</c:v>
                </c:pt>
                <c:pt idx="407">
                  <c:v>13.112727000000001</c:v>
                </c:pt>
                <c:pt idx="408">
                  <c:v>13.112727000000001</c:v>
                </c:pt>
                <c:pt idx="409">
                  <c:v>13.112727000000001</c:v>
                </c:pt>
                <c:pt idx="410">
                  <c:v>13.012476800000002</c:v>
                </c:pt>
                <c:pt idx="411">
                  <c:v>13.012476800000002</c:v>
                </c:pt>
                <c:pt idx="412">
                  <c:v>13.012476800000002</c:v>
                </c:pt>
                <c:pt idx="413">
                  <c:v>13.012476800000002</c:v>
                </c:pt>
                <c:pt idx="414">
                  <c:v>13.012476800000002</c:v>
                </c:pt>
                <c:pt idx="415">
                  <c:v>13.012476800000002</c:v>
                </c:pt>
                <c:pt idx="416">
                  <c:v>13.012476800000002</c:v>
                </c:pt>
                <c:pt idx="417">
                  <c:v>13.012476800000002</c:v>
                </c:pt>
                <c:pt idx="418">
                  <c:v>13.012476800000002</c:v>
                </c:pt>
                <c:pt idx="419">
                  <c:v>13.012476800000002</c:v>
                </c:pt>
                <c:pt idx="420">
                  <c:v>13.012476800000002</c:v>
                </c:pt>
                <c:pt idx="421">
                  <c:v>13.012476800000002</c:v>
                </c:pt>
                <c:pt idx="422">
                  <c:v>12.912226600000002</c:v>
                </c:pt>
                <c:pt idx="423">
                  <c:v>12.912226600000002</c:v>
                </c:pt>
                <c:pt idx="424">
                  <c:v>12.912226600000002</c:v>
                </c:pt>
                <c:pt idx="425">
                  <c:v>12.811976400000001</c:v>
                </c:pt>
                <c:pt idx="426">
                  <c:v>12.811976400000001</c:v>
                </c:pt>
                <c:pt idx="427">
                  <c:v>12.912226600000002</c:v>
                </c:pt>
                <c:pt idx="428">
                  <c:v>12.912226600000002</c:v>
                </c:pt>
                <c:pt idx="429">
                  <c:v>12.912226600000002</c:v>
                </c:pt>
                <c:pt idx="430">
                  <c:v>12.811976400000001</c:v>
                </c:pt>
                <c:pt idx="431">
                  <c:v>12.811976400000001</c:v>
                </c:pt>
                <c:pt idx="432">
                  <c:v>12.811976400000001</c:v>
                </c:pt>
                <c:pt idx="433">
                  <c:v>12.811976400000001</c:v>
                </c:pt>
                <c:pt idx="434">
                  <c:v>12.811976400000001</c:v>
                </c:pt>
                <c:pt idx="435">
                  <c:v>12.811976400000001</c:v>
                </c:pt>
                <c:pt idx="436">
                  <c:v>12.811976400000001</c:v>
                </c:pt>
                <c:pt idx="437">
                  <c:v>12.811976400000001</c:v>
                </c:pt>
                <c:pt idx="438">
                  <c:v>12.811976400000001</c:v>
                </c:pt>
                <c:pt idx="439">
                  <c:v>12.811976400000001</c:v>
                </c:pt>
                <c:pt idx="440">
                  <c:v>12.711726200000001</c:v>
                </c:pt>
                <c:pt idx="441">
                  <c:v>12.711726200000001</c:v>
                </c:pt>
                <c:pt idx="442">
                  <c:v>12.711726200000001</c:v>
                </c:pt>
                <c:pt idx="443">
                  <c:v>12.711726200000001</c:v>
                </c:pt>
                <c:pt idx="444">
                  <c:v>12.711726200000001</c:v>
                </c:pt>
                <c:pt idx="445">
                  <c:v>12.711726200000001</c:v>
                </c:pt>
                <c:pt idx="446">
                  <c:v>12.711726200000001</c:v>
                </c:pt>
                <c:pt idx="447">
                  <c:v>12.711726200000001</c:v>
                </c:pt>
                <c:pt idx="448">
                  <c:v>12.711726200000001</c:v>
                </c:pt>
                <c:pt idx="449">
                  <c:v>12.711726200000001</c:v>
                </c:pt>
              </c:numCache>
            </c:numRef>
          </c:yVal>
          <c:smooth val="1"/>
          <c:extLst>
            <c:ext xmlns:c16="http://schemas.microsoft.com/office/drawing/2014/chart" uri="{C3380CC4-5D6E-409C-BE32-E72D297353CC}">
              <c16:uniqueId val="{00000001-757C-4C2E-8947-DBBD31D68B17}"/>
            </c:ext>
          </c:extLst>
        </c:ser>
        <c:ser>
          <c:idx val="2"/>
          <c:order val="2"/>
          <c:tx>
            <c:v>Air Inlet</c:v>
          </c:tx>
          <c:spPr>
            <a:ln w="15875">
              <a:solidFill>
                <a:schemeClr val="tx1"/>
              </a:solidFill>
              <a:prstDash val="lgDashDotDot"/>
            </a:ln>
          </c:spPr>
          <c:marker>
            <c:symbol val="none"/>
          </c:marker>
          <c:xVal>
            <c:numRef>
              <c:f>'Exp 8'!$AE$455:$AE$904</c:f>
              <c:numCache>
                <c:formatCode>General</c:formatCode>
                <c:ptCount val="450"/>
                <c:pt idx="0">
                  <c:v>0</c:v>
                </c:pt>
                <c:pt idx="1">
                  <c:v>4</c:v>
                </c:pt>
                <c:pt idx="2">
                  <c:v>6</c:v>
                </c:pt>
                <c:pt idx="3">
                  <c:v>8</c:v>
                </c:pt>
                <c:pt idx="4">
                  <c:v>10</c:v>
                </c:pt>
                <c:pt idx="5">
                  <c:v>12</c:v>
                </c:pt>
                <c:pt idx="6">
                  <c:v>14</c:v>
                </c:pt>
                <c:pt idx="7">
                  <c:v>16</c:v>
                </c:pt>
                <c:pt idx="8">
                  <c:v>18</c:v>
                </c:pt>
                <c:pt idx="9">
                  <c:v>20</c:v>
                </c:pt>
                <c:pt idx="10">
                  <c:v>23</c:v>
                </c:pt>
                <c:pt idx="11">
                  <c:v>25</c:v>
                </c:pt>
                <c:pt idx="12">
                  <c:v>27</c:v>
                </c:pt>
                <c:pt idx="13">
                  <c:v>29</c:v>
                </c:pt>
                <c:pt idx="14">
                  <c:v>31</c:v>
                </c:pt>
                <c:pt idx="15">
                  <c:v>33</c:v>
                </c:pt>
                <c:pt idx="16">
                  <c:v>35</c:v>
                </c:pt>
                <c:pt idx="17">
                  <c:v>37</c:v>
                </c:pt>
                <c:pt idx="18">
                  <c:v>39</c:v>
                </c:pt>
                <c:pt idx="19">
                  <c:v>41</c:v>
                </c:pt>
                <c:pt idx="20">
                  <c:v>43</c:v>
                </c:pt>
                <c:pt idx="21">
                  <c:v>45</c:v>
                </c:pt>
                <c:pt idx="22">
                  <c:v>47</c:v>
                </c:pt>
                <c:pt idx="23">
                  <c:v>49</c:v>
                </c:pt>
                <c:pt idx="24">
                  <c:v>51</c:v>
                </c:pt>
                <c:pt idx="25">
                  <c:v>53</c:v>
                </c:pt>
                <c:pt idx="26">
                  <c:v>55</c:v>
                </c:pt>
                <c:pt idx="27">
                  <c:v>57</c:v>
                </c:pt>
                <c:pt idx="28">
                  <c:v>59</c:v>
                </c:pt>
                <c:pt idx="29">
                  <c:v>61</c:v>
                </c:pt>
                <c:pt idx="30">
                  <c:v>63</c:v>
                </c:pt>
                <c:pt idx="31">
                  <c:v>65</c:v>
                </c:pt>
                <c:pt idx="32">
                  <c:v>67</c:v>
                </c:pt>
                <c:pt idx="33">
                  <c:v>69</c:v>
                </c:pt>
                <c:pt idx="34">
                  <c:v>71</c:v>
                </c:pt>
                <c:pt idx="35">
                  <c:v>73</c:v>
                </c:pt>
                <c:pt idx="36">
                  <c:v>75</c:v>
                </c:pt>
                <c:pt idx="37">
                  <c:v>77</c:v>
                </c:pt>
                <c:pt idx="38">
                  <c:v>79</c:v>
                </c:pt>
                <c:pt idx="39">
                  <c:v>81</c:v>
                </c:pt>
                <c:pt idx="40">
                  <c:v>83</c:v>
                </c:pt>
                <c:pt idx="41">
                  <c:v>85</c:v>
                </c:pt>
                <c:pt idx="42">
                  <c:v>87</c:v>
                </c:pt>
                <c:pt idx="43">
                  <c:v>89</c:v>
                </c:pt>
                <c:pt idx="44">
                  <c:v>91</c:v>
                </c:pt>
                <c:pt idx="45">
                  <c:v>93</c:v>
                </c:pt>
                <c:pt idx="46">
                  <c:v>95</c:v>
                </c:pt>
                <c:pt idx="47">
                  <c:v>97</c:v>
                </c:pt>
                <c:pt idx="48">
                  <c:v>99</c:v>
                </c:pt>
                <c:pt idx="49">
                  <c:v>101</c:v>
                </c:pt>
                <c:pt idx="50">
                  <c:v>103</c:v>
                </c:pt>
                <c:pt idx="51">
                  <c:v>105</c:v>
                </c:pt>
                <c:pt idx="52">
                  <c:v>107</c:v>
                </c:pt>
                <c:pt idx="53">
                  <c:v>109</c:v>
                </c:pt>
                <c:pt idx="54">
                  <c:v>111</c:v>
                </c:pt>
                <c:pt idx="55">
                  <c:v>113</c:v>
                </c:pt>
                <c:pt idx="56">
                  <c:v>115</c:v>
                </c:pt>
                <c:pt idx="57">
                  <c:v>117</c:v>
                </c:pt>
                <c:pt idx="58">
                  <c:v>119</c:v>
                </c:pt>
                <c:pt idx="59">
                  <c:v>121</c:v>
                </c:pt>
                <c:pt idx="60">
                  <c:v>123</c:v>
                </c:pt>
                <c:pt idx="61">
                  <c:v>125</c:v>
                </c:pt>
                <c:pt idx="62">
                  <c:v>127</c:v>
                </c:pt>
                <c:pt idx="63">
                  <c:v>129</c:v>
                </c:pt>
                <c:pt idx="64">
                  <c:v>131</c:v>
                </c:pt>
                <c:pt idx="65">
                  <c:v>133</c:v>
                </c:pt>
                <c:pt idx="66">
                  <c:v>135</c:v>
                </c:pt>
                <c:pt idx="67">
                  <c:v>137</c:v>
                </c:pt>
                <c:pt idx="68">
                  <c:v>139</c:v>
                </c:pt>
                <c:pt idx="69">
                  <c:v>141</c:v>
                </c:pt>
                <c:pt idx="70">
                  <c:v>143</c:v>
                </c:pt>
                <c:pt idx="71">
                  <c:v>145</c:v>
                </c:pt>
                <c:pt idx="72">
                  <c:v>147</c:v>
                </c:pt>
                <c:pt idx="73">
                  <c:v>149</c:v>
                </c:pt>
                <c:pt idx="74">
                  <c:v>151</c:v>
                </c:pt>
                <c:pt idx="75">
                  <c:v>153</c:v>
                </c:pt>
                <c:pt idx="76">
                  <c:v>155</c:v>
                </c:pt>
                <c:pt idx="77">
                  <c:v>157</c:v>
                </c:pt>
                <c:pt idx="78">
                  <c:v>159</c:v>
                </c:pt>
                <c:pt idx="79">
                  <c:v>161</c:v>
                </c:pt>
                <c:pt idx="80">
                  <c:v>163</c:v>
                </c:pt>
                <c:pt idx="81">
                  <c:v>165</c:v>
                </c:pt>
                <c:pt idx="82">
                  <c:v>167</c:v>
                </c:pt>
                <c:pt idx="83">
                  <c:v>169</c:v>
                </c:pt>
                <c:pt idx="84">
                  <c:v>171</c:v>
                </c:pt>
                <c:pt idx="85">
                  <c:v>173</c:v>
                </c:pt>
                <c:pt idx="86">
                  <c:v>175</c:v>
                </c:pt>
                <c:pt idx="87">
                  <c:v>177</c:v>
                </c:pt>
                <c:pt idx="88">
                  <c:v>179</c:v>
                </c:pt>
                <c:pt idx="89">
                  <c:v>181</c:v>
                </c:pt>
                <c:pt idx="90">
                  <c:v>183</c:v>
                </c:pt>
                <c:pt idx="91">
                  <c:v>185</c:v>
                </c:pt>
                <c:pt idx="92">
                  <c:v>187</c:v>
                </c:pt>
                <c:pt idx="93">
                  <c:v>189</c:v>
                </c:pt>
                <c:pt idx="94">
                  <c:v>191</c:v>
                </c:pt>
                <c:pt idx="95">
                  <c:v>193</c:v>
                </c:pt>
                <c:pt idx="96">
                  <c:v>195</c:v>
                </c:pt>
                <c:pt idx="97">
                  <c:v>197</c:v>
                </c:pt>
                <c:pt idx="98">
                  <c:v>199</c:v>
                </c:pt>
                <c:pt idx="99">
                  <c:v>201</c:v>
                </c:pt>
                <c:pt idx="100">
                  <c:v>203</c:v>
                </c:pt>
                <c:pt idx="101">
                  <c:v>205</c:v>
                </c:pt>
                <c:pt idx="102">
                  <c:v>207</c:v>
                </c:pt>
                <c:pt idx="103">
                  <c:v>209</c:v>
                </c:pt>
                <c:pt idx="104">
                  <c:v>211</c:v>
                </c:pt>
                <c:pt idx="105">
                  <c:v>213</c:v>
                </c:pt>
                <c:pt idx="106">
                  <c:v>215</c:v>
                </c:pt>
                <c:pt idx="107">
                  <c:v>217</c:v>
                </c:pt>
                <c:pt idx="108">
                  <c:v>219</c:v>
                </c:pt>
                <c:pt idx="109">
                  <c:v>221</c:v>
                </c:pt>
                <c:pt idx="110">
                  <c:v>223</c:v>
                </c:pt>
                <c:pt idx="111">
                  <c:v>225</c:v>
                </c:pt>
                <c:pt idx="112">
                  <c:v>227</c:v>
                </c:pt>
                <c:pt idx="113">
                  <c:v>229</c:v>
                </c:pt>
                <c:pt idx="114">
                  <c:v>231</c:v>
                </c:pt>
                <c:pt idx="115">
                  <c:v>233</c:v>
                </c:pt>
                <c:pt idx="116">
                  <c:v>235</c:v>
                </c:pt>
                <c:pt idx="117">
                  <c:v>237</c:v>
                </c:pt>
                <c:pt idx="118">
                  <c:v>239</c:v>
                </c:pt>
                <c:pt idx="119">
                  <c:v>241</c:v>
                </c:pt>
                <c:pt idx="120">
                  <c:v>243</c:v>
                </c:pt>
                <c:pt idx="121">
                  <c:v>245</c:v>
                </c:pt>
                <c:pt idx="122">
                  <c:v>247</c:v>
                </c:pt>
                <c:pt idx="123">
                  <c:v>249</c:v>
                </c:pt>
                <c:pt idx="124">
                  <c:v>251</c:v>
                </c:pt>
                <c:pt idx="125">
                  <c:v>253</c:v>
                </c:pt>
                <c:pt idx="126">
                  <c:v>255</c:v>
                </c:pt>
                <c:pt idx="127">
                  <c:v>257</c:v>
                </c:pt>
                <c:pt idx="128">
                  <c:v>259</c:v>
                </c:pt>
                <c:pt idx="129">
                  <c:v>261</c:v>
                </c:pt>
                <c:pt idx="130">
                  <c:v>263</c:v>
                </c:pt>
                <c:pt idx="131">
                  <c:v>265</c:v>
                </c:pt>
                <c:pt idx="132">
                  <c:v>267</c:v>
                </c:pt>
                <c:pt idx="133">
                  <c:v>269</c:v>
                </c:pt>
                <c:pt idx="134">
                  <c:v>271</c:v>
                </c:pt>
                <c:pt idx="135">
                  <c:v>273</c:v>
                </c:pt>
                <c:pt idx="136">
                  <c:v>275</c:v>
                </c:pt>
                <c:pt idx="137">
                  <c:v>277</c:v>
                </c:pt>
                <c:pt idx="138">
                  <c:v>279</c:v>
                </c:pt>
                <c:pt idx="139">
                  <c:v>281</c:v>
                </c:pt>
                <c:pt idx="140">
                  <c:v>283</c:v>
                </c:pt>
                <c:pt idx="141">
                  <c:v>285</c:v>
                </c:pt>
                <c:pt idx="142">
                  <c:v>287</c:v>
                </c:pt>
                <c:pt idx="143">
                  <c:v>289</c:v>
                </c:pt>
                <c:pt idx="144">
                  <c:v>291</c:v>
                </c:pt>
                <c:pt idx="145">
                  <c:v>293</c:v>
                </c:pt>
                <c:pt idx="146">
                  <c:v>295</c:v>
                </c:pt>
                <c:pt idx="147">
                  <c:v>297</c:v>
                </c:pt>
                <c:pt idx="148">
                  <c:v>299</c:v>
                </c:pt>
                <c:pt idx="149">
                  <c:v>301</c:v>
                </c:pt>
                <c:pt idx="150">
                  <c:v>303</c:v>
                </c:pt>
                <c:pt idx="151">
                  <c:v>305</c:v>
                </c:pt>
                <c:pt idx="152">
                  <c:v>307</c:v>
                </c:pt>
                <c:pt idx="153">
                  <c:v>309</c:v>
                </c:pt>
                <c:pt idx="154">
                  <c:v>311</c:v>
                </c:pt>
                <c:pt idx="155">
                  <c:v>313</c:v>
                </c:pt>
                <c:pt idx="156">
                  <c:v>315</c:v>
                </c:pt>
                <c:pt idx="157">
                  <c:v>317</c:v>
                </c:pt>
                <c:pt idx="158">
                  <c:v>319</c:v>
                </c:pt>
                <c:pt idx="159">
                  <c:v>321</c:v>
                </c:pt>
                <c:pt idx="160">
                  <c:v>323</c:v>
                </c:pt>
                <c:pt idx="161">
                  <c:v>325</c:v>
                </c:pt>
                <c:pt idx="162">
                  <c:v>327</c:v>
                </c:pt>
                <c:pt idx="163">
                  <c:v>329</c:v>
                </c:pt>
                <c:pt idx="164">
                  <c:v>331</c:v>
                </c:pt>
                <c:pt idx="165">
                  <c:v>333</c:v>
                </c:pt>
                <c:pt idx="166">
                  <c:v>335</c:v>
                </c:pt>
                <c:pt idx="167">
                  <c:v>337</c:v>
                </c:pt>
                <c:pt idx="168">
                  <c:v>339</c:v>
                </c:pt>
                <c:pt idx="169">
                  <c:v>341</c:v>
                </c:pt>
                <c:pt idx="170">
                  <c:v>343</c:v>
                </c:pt>
                <c:pt idx="171">
                  <c:v>345</c:v>
                </c:pt>
                <c:pt idx="172">
                  <c:v>347</c:v>
                </c:pt>
                <c:pt idx="173">
                  <c:v>349</c:v>
                </c:pt>
                <c:pt idx="174">
                  <c:v>351</c:v>
                </c:pt>
                <c:pt idx="175">
                  <c:v>353</c:v>
                </c:pt>
                <c:pt idx="176">
                  <c:v>355</c:v>
                </c:pt>
                <c:pt idx="177">
                  <c:v>357</c:v>
                </c:pt>
                <c:pt idx="178">
                  <c:v>359</c:v>
                </c:pt>
                <c:pt idx="179">
                  <c:v>361</c:v>
                </c:pt>
                <c:pt idx="180">
                  <c:v>363</c:v>
                </c:pt>
                <c:pt idx="181">
                  <c:v>365</c:v>
                </c:pt>
                <c:pt idx="182">
                  <c:v>367</c:v>
                </c:pt>
                <c:pt idx="183">
                  <c:v>369</c:v>
                </c:pt>
                <c:pt idx="184">
                  <c:v>371</c:v>
                </c:pt>
                <c:pt idx="185">
                  <c:v>373</c:v>
                </c:pt>
                <c:pt idx="186">
                  <c:v>375</c:v>
                </c:pt>
                <c:pt idx="187">
                  <c:v>377</c:v>
                </c:pt>
                <c:pt idx="188">
                  <c:v>379</c:v>
                </c:pt>
                <c:pt idx="189">
                  <c:v>381</c:v>
                </c:pt>
                <c:pt idx="190">
                  <c:v>383</c:v>
                </c:pt>
                <c:pt idx="191">
                  <c:v>385</c:v>
                </c:pt>
                <c:pt idx="192">
                  <c:v>387</c:v>
                </c:pt>
                <c:pt idx="193">
                  <c:v>389</c:v>
                </c:pt>
                <c:pt idx="194">
                  <c:v>391</c:v>
                </c:pt>
                <c:pt idx="195">
                  <c:v>393</c:v>
                </c:pt>
                <c:pt idx="196">
                  <c:v>395</c:v>
                </c:pt>
                <c:pt idx="197">
                  <c:v>397</c:v>
                </c:pt>
                <c:pt idx="198">
                  <c:v>399</c:v>
                </c:pt>
                <c:pt idx="199">
                  <c:v>401</c:v>
                </c:pt>
                <c:pt idx="200">
                  <c:v>403</c:v>
                </c:pt>
                <c:pt idx="201">
                  <c:v>405</c:v>
                </c:pt>
                <c:pt idx="202">
                  <c:v>407</c:v>
                </c:pt>
                <c:pt idx="203">
                  <c:v>409</c:v>
                </c:pt>
                <c:pt idx="204">
                  <c:v>411</c:v>
                </c:pt>
                <c:pt idx="205">
                  <c:v>413</c:v>
                </c:pt>
                <c:pt idx="206">
                  <c:v>415</c:v>
                </c:pt>
                <c:pt idx="207">
                  <c:v>417</c:v>
                </c:pt>
                <c:pt idx="208">
                  <c:v>419</c:v>
                </c:pt>
                <c:pt idx="209">
                  <c:v>421</c:v>
                </c:pt>
                <c:pt idx="210">
                  <c:v>423</c:v>
                </c:pt>
                <c:pt idx="211">
                  <c:v>425</c:v>
                </c:pt>
                <c:pt idx="212">
                  <c:v>427</c:v>
                </c:pt>
                <c:pt idx="213">
                  <c:v>429</c:v>
                </c:pt>
                <c:pt idx="214">
                  <c:v>431</c:v>
                </c:pt>
                <c:pt idx="215">
                  <c:v>433</c:v>
                </c:pt>
                <c:pt idx="216">
                  <c:v>435</c:v>
                </c:pt>
                <c:pt idx="217">
                  <c:v>437</c:v>
                </c:pt>
                <c:pt idx="218">
                  <c:v>439</c:v>
                </c:pt>
                <c:pt idx="219">
                  <c:v>441</c:v>
                </c:pt>
                <c:pt idx="220">
                  <c:v>443</c:v>
                </c:pt>
                <c:pt idx="221">
                  <c:v>445</c:v>
                </c:pt>
                <c:pt idx="222">
                  <c:v>447</c:v>
                </c:pt>
                <c:pt idx="223">
                  <c:v>449</c:v>
                </c:pt>
                <c:pt idx="224">
                  <c:v>451</c:v>
                </c:pt>
                <c:pt idx="225">
                  <c:v>453</c:v>
                </c:pt>
                <c:pt idx="226">
                  <c:v>455</c:v>
                </c:pt>
                <c:pt idx="227">
                  <c:v>457</c:v>
                </c:pt>
                <c:pt idx="228">
                  <c:v>459</c:v>
                </c:pt>
                <c:pt idx="229">
                  <c:v>461</c:v>
                </c:pt>
                <c:pt idx="230">
                  <c:v>463</c:v>
                </c:pt>
                <c:pt idx="231">
                  <c:v>465</c:v>
                </c:pt>
                <c:pt idx="232">
                  <c:v>467</c:v>
                </c:pt>
                <c:pt idx="233">
                  <c:v>469</c:v>
                </c:pt>
                <c:pt idx="234">
                  <c:v>471</c:v>
                </c:pt>
                <c:pt idx="235">
                  <c:v>473</c:v>
                </c:pt>
                <c:pt idx="236">
                  <c:v>475</c:v>
                </c:pt>
                <c:pt idx="237">
                  <c:v>477</c:v>
                </c:pt>
                <c:pt idx="238">
                  <c:v>479</c:v>
                </c:pt>
                <c:pt idx="239">
                  <c:v>481</c:v>
                </c:pt>
                <c:pt idx="240">
                  <c:v>483</c:v>
                </c:pt>
                <c:pt idx="241">
                  <c:v>485</c:v>
                </c:pt>
                <c:pt idx="242">
                  <c:v>487</c:v>
                </c:pt>
                <c:pt idx="243">
                  <c:v>489</c:v>
                </c:pt>
                <c:pt idx="244">
                  <c:v>491</c:v>
                </c:pt>
                <c:pt idx="245">
                  <c:v>493</c:v>
                </c:pt>
                <c:pt idx="246">
                  <c:v>495</c:v>
                </c:pt>
                <c:pt idx="247">
                  <c:v>497</c:v>
                </c:pt>
                <c:pt idx="248">
                  <c:v>499</c:v>
                </c:pt>
                <c:pt idx="249">
                  <c:v>501</c:v>
                </c:pt>
                <c:pt idx="250">
                  <c:v>503</c:v>
                </c:pt>
                <c:pt idx="251">
                  <c:v>505</c:v>
                </c:pt>
                <c:pt idx="252">
                  <c:v>507</c:v>
                </c:pt>
                <c:pt idx="253">
                  <c:v>509</c:v>
                </c:pt>
                <c:pt idx="254">
                  <c:v>511</c:v>
                </c:pt>
                <c:pt idx="255">
                  <c:v>513</c:v>
                </c:pt>
                <c:pt idx="256">
                  <c:v>515</c:v>
                </c:pt>
                <c:pt idx="257">
                  <c:v>517</c:v>
                </c:pt>
                <c:pt idx="258">
                  <c:v>519</c:v>
                </c:pt>
                <c:pt idx="259">
                  <c:v>521</c:v>
                </c:pt>
                <c:pt idx="260">
                  <c:v>523</c:v>
                </c:pt>
                <c:pt idx="261">
                  <c:v>525</c:v>
                </c:pt>
                <c:pt idx="262">
                  <c:v>527</c:v>
                </c:pt>
                <c:pt idx="263">
                  <c:v>529</c:v>
                </c:pt>
                <c:pt idx="264">
                  <c:v>531</c:v>
                </c:pt>
                <c:pt idx="265">
                  <c:v>533</c:v>
                </c:pt>
                <c:pt idx="266">
                  <c:v>535</c:v>
                </c:pt>
                <c:pt idx="267">
                  <c:v>537</c:v>
                </c:pt>
                <c:pt idx="268">
                  <c:v>539</c:v>
                </c:pt>
                <c:pt idx="269">
                  <c:v>541</c:v>
                </c:pt>
                <c:pt idx="270">
                  <c:v>543</c:v>
                </c:pt>
                <c:pt idx="271">
                  <c:v>545</c:v>
                </c:pt>
                <c:pt idx="272">
                  <c:v>547</c:v>
                </c:pt>
                <c:pt idx="273">
                  <c:v>549</c:v>
                </c:pt>
                <c:pt idx="274">
                  <c:v>551</c:v>
                </c:pt>
                <c:pt idx="275">
                  <c:v>553</c:v>
                </c:pt>
                <c:pt idx="276">
                  <c:v>555</c:v>
                </c:pt>
                <c:pt idx="277">
                  <c:v>557</c:v>
                </c:pt>
                <c:pt idx="278">
                  <c:v>559</c:v>
                </c:pt>
                <c:pt idx="279">
                  <c:v>561</c:v>
                </c:pt>
                <c:pt idx="280">
                  <c:v>563</c:v>
                </c:pt>
                <c:pt idx="281">
                  <c:v>565</c:v>
                </c:pt>
                <c:pt idx="282">
                  <c:v>567</c:v>
                </c:pt>
                <c:pt idx="283">
                  <c:v>569</c:v>
                </c:pt>
                <c:pt idx="284">
                  <c:v>571</c:v>
                </c:pt>
                <c:pt idx="285">
                  <c:v>573</c:v>
                </c:pt>
                <c:pt idx="286">
                  <c:v>575</c:v>
                </c:pt>
                <c:pt idx="287">
                  <c:v>577</c:v>
                </c:pt>
                <c:pt idx="288">
                  <c:v>579</c:v>
                </c:pt>
                <c:pt idx="289">
                  <c:v>581</c:v>
                </c:pt>
                <c:pt idx="290">
                  <c:v>583</c:v>
                </c:pt>
                <c:pt idx="291">
                  <c:v>585</c:v>
                </c:pt>
                <c:pt idx="292">
                  <c:v>587</c:v>
                </c:pt>
                <c:pt idx="293">
                  <c:v>589</c:v>
                </c:pt>
                <c:pt idx="294">
                  <c:v>591</c:v>
                </c:pt>
                <c:pt idx="295">
                  <c:v>593</c:v>
                </c:pt>
                <c:pt idx="296">
                  <c:v>595</c:v>
                </c:pt>
                <c:pt idx="297">
                  <c:v>597</c:v>
                </c:pt>
                <c:pt idx="298">
                  <c:v>599</c:v>
                </c:pt>
                <c:pt idx="299">
                  <c:v>601</c:v>
                </c:pt>
                <c:pt idx="300">
                  <c:v>603</c:v>
                </c:pt>
                <c:pt idx="301">
                  <c:v>605</c:v>
                </c:pt>
                <c:pt idx="302">
                  <c:v>607</c:v>
                </c:pt>
                <c:pt idx="303">
                  <c:v>609</c:v>
                </c:pt>
                <c:pt idx="304">
                  <c:v>611</c:v>
                </c:pt>
                <c:pt idx="305">
                  <c:v>613</c:v>
                </c:pt>
                <c:pt idx="306">
                  <c:v>615</c:v>
                </c:pt>
                <c:pt idx="307">
                  <c:v>617</c:v>
                </c:pt>
                <c:pt idx="308">
                  <c:v>619</c:v>
                </c:pt>
                <c:pt idx="309">
                  <c:v>621</c:v>
                </c:pt>
                <c:pt idx="310">
                  <c:v>623</c:v>
                </c:pt>
                <c:pt idx="311">
                  <c:v>625</c:v>
                </c:pt>
                <c:pt idx="312">
                  <c:v>627</c:v>
                </c:pt>
                <c:pt idx="313">
                  <c:v>629</c:v>
                </c:pt>
                <c:pt idx="314">
                  <c:v>631</c:v>
                </c:pt>
                <c:pt idx="315">
                  <c:v>633</c:v>
                </c:pt>
                <c:pt idx="316">
                  <c:v>635</c:v>
                </c:pt>
                <c:pt idx="317">
                  <c:v>637</c:v>
                </c:pt>
                <c:pt idx="318">
                  <c:v>639</c:v>
                </c:pt>
                <c:pt idx="319">
                  <c:v>641</c:v>
                </c:pt>
                <c:pt idx="320">
                  <c:v>643</c:v>
                </c:pt>
                <c:pt idx="321">
                  <c:v>645</c:v>
                </c:pt>
                <c:pt idx="322">
                  <c:v>647</c:v>
                </c:pt>
                <c:pt idx="323">
                  <c:v>649</c:v>
                </c:pt>
                <c:pt idx="324">
                  <c:v>651</c:v>
                </c:pt>
                <c:pt idx="325">
                  <c:v>653</c:v>
                </c:pt>
                <c:pt idx="326">
                  <c:v>655</c:v>
                </c:pt>
                <c:pt idx="327">
                  <c:v>657</c:v>
                </c:pt>
                <c:pt idx="328">
                  <c:v>659</c:v>
                </c:pt>
                <c:pt idx="329">
                  <c:v>661</c:v>
                </c:pt>
                <c:pt idx="330">
                  <c:v>663</c:v>
                </c:pt>
                <c:pt idx="331">
                  <c:v>665</c:v>
                </c:pt>
                <c:pt idx="332">
                  <c:v>667</c:v>
                </c:pt>
                <c:pt idx="333">
                  <c:v>669</c:v>
                </c:pt>
                <c:pt idx="334">
                  <c:v>671</c:v>
                </c:pt>
                <c:pt idx="335">
                  <c:v>673</c:v>
                </c:pt>
                <c:pt idx="336">
                  <c:v>675</c:v>
                </c:pt>
                <c:pt idx="337">
                  <c:v>677</c:v>
                </c:pt>
                <c:pt idx="338">
                  <c:v>679</c:v>
                </c:pt>
                <c:pt idx="339">
                  <c:v>681</c:v>
                </c:pt>
                <c:pt idx="340">
                  <c:v>683</c:v>
                </c:pt>
                <c:pt idx="341">
                  <c:v>685</c:v>
                </c:pt>
                <c:pt idx="342">
                  <c:v>687</c:v>
                </c:pt>
                <c:pt idx="343">
                  <c:v>689</c:v>
                </c:pt>
                <c:pt idx="344">
                  <c:v>691</c:v>
                </c:pt>
                <c:pt idx="345">
                  <c:v>693</c:v>
                </c:pt>
                <c:pt idx="346">
                  <c:v>695</c:v>
                </c:pt>
                <c:pt idx="347">
                  <c:v>697</c:v>
                </c:pt>
                <c:pt idx="348">
                  <c:v>699</c:v>
                </c:pt>
                <c:pt idx="349">
                  <c:v>701</c:v>
                </c:pt>
                <c:pt idx="350">
                  <c:v>703</c:v>
                </c:pt>
                <c:pt idx="351">
                  <c:v>705</c:v>
                </c:pt>
                <c:pt idx="352">
                  <c:v>707</c:v>
                </c:pt>
                <c:pt idx="353">
                  <c:v>709</c:v>
                </c:pt>
                <c:pt idx="354">
                  <c:v>711</c:v>
                </c:pt>
                <c:pt idx="355">
                  <c:v>713</c:v>
                </c:pt>
                <c:pt idx="356">
                  <c:v>715</c:v>
                </c:pt>
                <c:pt idx="357">
                  <c:v>717</c:v>
                </c:pt>
                <c:pt idx="358">
                  <c:v>719</c:v>
                </c:pt>
                <c:pt idx="359">
                  <c:v>721</c:v>
                </c:pt>
                <c:pt idx="360">
                  <c:v>723</c:v>
                </c:pt>
                <c:pt idx="361">
                  <c:v>725</c:v>
                </c:pt>
                <c:pt idx="362">
                  <c:v>727</c:v>
                </c:pt>
                <c:pt idx="363">
                  <c:v>729</c:v>
                </c:pt>
                <c:pt idx="364">
                  <c:v>731</c:v>
                </c:pt>
                <c:pt idx="365">
                  <c:v>733</c:v>
                </c:pt>
                <c:pt idx="366">
                  <c:v>735</c:v>
                </c:pt>
                <c:pt idx="367">
                  <c:v>737</c:v>
                </c:pt>
                <c:pt idx="368">
                  <c:v>739</c:v>
                </c:pt>
                <c:pt idx="369">
                  <c:v>741</c:v>
                </c:pt>
                <c:pt idx="370">
                  <c:v>743</c:v>
                </c:pt>
                <c:pt idx="371">
                  <c:v>745</c:v>
                </c:pt>
                <c:pt idx="372">
                  <c:v>747</c:v>
                </c:pt>
                <c:pt idx="373">
                  <c:v>749</c:v>
                </c:pt>
                <c:pt idx="374">
                  <c:v>751</c:v>
                </c:pt>
                <c:pt idx="375">
                  <c:v>753</c:v>
                </c:pt>
                <c:pt idx="376">
                  <c:v>755</c:v>
                </c:pt>
                <c:pt idx="377">
                  <c:v>757</c:v>
                </c:pt>
                <c:pt idx="378">
                  <c:v>759</c:v>
                </c:pt>
                <c:pt idx="379">
                  <c:v>761</c:v>
                </c:pt>
                <c:pt idx="380">
                  <c:v>763</c:v>
                </c:pt>
                <c:pt idx="381">
                  <c:v>765</c:v>
                </c:pt>
                <c:pt idx="382">
                  <c:v>767</c:v>
                </c:pt>
                <c:pt idx="383">
                  <c:v>769</c:v>
                </c:pt>
                <c:pt idx="384">
                  <c:v>771</c:v>
                </c:pt>
                <c:pt idx="385">
                  <c:v>773</c:v>
                </c:pt>
                <c:pt idx="386">
                  <c:v>775</c:v>
                </c:pt>
                <c:pt idx="387">
                  <c:v>777</c:v>
                </c:pt>
                <c:pt idx="388">
                  <c:v>779</c:v>
                </c:pt>
                <c:pt idx="389">
                  <c:v>781</c:v>
                </c:pt>
                <c:pt idx="390">
                  <c:v>783</c:v>
                </c:pt>
                <c:pt idx="391">
                  <c:v>785</c:v>
                </c:pt>
                <c:pt idx="392">
                  <c:v>787</c:v>
                </c:pt>
                <c:pt idx="393">
                  <c:v>789</c:v>
                </c:pt>
                <c:pt idx="394">
                  <c:v>791</c:v>
                </c:pt>
                <c:pt idx="395">
                  <c:v>793</c:v>
                </c:pt>
                <c:pt idx="396">
                  <c:v>795</c:v>
                </c:pt>
                <c:pt idx="397">
                  <c:v>797</c:v>
                </c:pt>
                <c:pt idx="398">
                  <c:v>799</c:v>
                </c:pt>
                <c:pt idx="399">
                  <c:v>801</c:v>
                </c:pt>
                <c:pt idx="400">
                  <c:v>803</c:v>
                </c:pt>
                <c:pt idx="401">
                  <c:v>805</c:v>
                </c:pt>
                <c:pt idx="402">
                  <c:v>807</c:v>
                </c:pt>
                <c:pt idx="403">
                  <c:v>809</c:v>
                </c:pt>
                <c:pt idx="404">
                  <c:v>811</c:v>
                </c:pt>
                <c:pt idx="405">
                  <c:v>813</c:v>
                </c:pt>
                <c:pt idx="406">
                  <c:v>815</c:v>
                </c:pt>
                <c:pt idx="407">
                  <c:v>817</c:v>
                </c:pt>
                <c:pt idx="408">
                  <c:v>819</c:v>
                </c:pt>
                <c:pt idx="409">
                  <c:v>821</c:v>
                </c:pt>
                <c:pt idx="410">
                  <c:v>823</c:v>
                </c:pt>
                <c:pt idx="411">
                  <c:v>825</c:v>
                </c:pt>
                <c:pt idx="412">
                  <c:v>827</c:v>
                </c:pt>
                <c:pt idx="413">
                  <c:v>829</c:v>
                </c:pt>
                <c:pt idx="414">
                  <c:v>831</c:v>
                </c:pt>
                <c:pt idx="415">
                  <c:v>833</c:v>
                </c:pt>
                <c:pt idx="416">
                  <c:v>835</c:v>
                </c:pt>
                <c:pt idx="417">
                  <c:v>837</c:v>
                </c:pt>
                <c:pt idx="418">
                  <c:v>839</c:v>
                </c:pt>
                <c:pt idx="419">
                  <c:v>841</c:v>
                </c:pt>
                <c:pt idx="420">
                  <c:v>843</c:v>
                </c:pt>
                <c:pt idx="421">
                  <c:v>845</c:v>
                </c:pt>
                <c:pt idx="422">
                  <c:v>847</c:v>
                </c:pt>
                <c:pt idx="423">
                  <c:v>849</c:v>
                </c:pt>
                <c:pt idx="424">
                  <c:v>851</c:v>
                </c:pt>
                <c:pt idx="425">
                  <c:v>853</c:v>
                </c:pt>
                <c:pt idx="426">
                  <c:v>855</c:v>
                </c:pt>
                <c:pt idx="427">
                  <c:v>857</c:v>
                </c:pt>
                <c:pt idx="428">
                  <c:v>859</c:v>
                </c:pt>
                <c:pt idx="429">
                  <c:v>861</c:v>
                </c:pt>
                <c:pt idx="430">
                  <c:v>863</c:v>
                </c:pt>
                <c:pt idx="431">
                  <c:v>865</c:v>
                </c:pt>
                <c:pt idx="432">
                  <c:v>867</c:v>
                </c:pt>
                <c:pt idx="433">
                  <c:v>869</c:v>
                </c:pt>
                <c:pt idx="434">
                  <c:v>871</c:v>
                </c:pt>
                <c:pt idx="435">
                  <c:v>873</c:v>
                </c:pt>
                <c:pt idx="436">
                  <c:v>875</c:v>
                </c:pt>
                <c:pt idx="437">
                  <c:v>877</c:v>
                </c:pt>
                <c:pt idx="438">
                  <c:v>879</c:v>
                </c:pt>
                <c:pt idx="439">
                  <c:v>881</c:v>
                </c:pt>
                <c:pt idx="440">
                  <c:v>883</c:v>
                </c:pt>
                <c:pt idx="441">
                  <c:v>885</c:v>
                </c:pt>
                <c:pt idx="442">
                  <c:v>887</c:v>
                </c:pt>
                <c:pt idx="443">
                  <c:v>889</c:v>
                </c:pt>
                <c:pt idx="444">
                  <c:v>891</c:v>
                </c:pt>
                <c:pt idx="445">
                  <c:v>893</c:v>
                </c:pt>
                <c:pt idx="446">
                  <c:v>895</c:v>
                </c:pt>
                <c:pt idx="447">
                  <c:v>897</c:v>
                </c:pt>
                <c:pt idx="448">
                  <c:v>899</c:v>
                </c:pt>
                <c:pt idx="449">
                  <c:v>901</c:v>
                </c:pt>
              </c:numCache>
            </c:numRef>
          </c:xVal>
          <c:yVal>
            <c:numRef>
              <c:f>'Exp 8'!$Y$455:$Y$904</c:f>
              <c:numCache>
                <c:formatCode>General</c:formatCode>
                <c:ptCount val="450"/>
                <c:pt idx="0">
                  <c:v>21.633413999999998</c:v>
                </c:pt>
                <c:pt idx="1">
                  <c:v>21.4331046</c:v>
                </c:pt>
                <c:pt idx="2">
                  <c:v>21.4331046</c:v>
                </c:pt>
                <c:pt idx="3">
                  <c:v>21.232795200000002</c:v>
                </c:pt>
                <c:pt idx="4">
                  <c:v>21.232795200000002</c:v>
                </c:pt>
                <c:pt idx="5">
                  <c:v>21.032485799999996</c:v>
                </c:pt>
                <c:pt idx="6">
                  <c:v>21.032485799999996</c:v>
                </c:pt>
                <c:pt idx="7">
                  <c:v>21.032485799999996</c:v>
                </c:pt>
                <c:pt idx="8">
                  <c:v>21.032485799999996</c:v>
                </c:pt>
                <c:pt idx="9">
                  <c:v>21.032485799999996</c:v>
                </c:pt>
                <c:pt idx="10">
                  <c:v>21.533259299999997</c:v>
                </c:pt>
                <c:pt idx="11">
                  <c:v>21.533259299999997</c:v>
                </c:pt>
                <c:pt idx="12">
                  <c:v>21.8337234</c:v>
                </c:pt>
                <c:pt idx="13">
                  <c:v>21.8337234</c:v>
                </c:pt>
                <c:pt idx="14">
                  <c:v>21.8337234</c:v>
                </c:pt>
                <c:pt idx="15">
                  <c:v>21.733568699999999</c:v>
                </c:pt>
                <c:pt idx="16">
                  <c:v>21.733568699999999</c:v>
                </c:pt>
                <c:pt idx="17">
                  <c:v>21.933878100000001</c:v>
                </c:pt>
                <c:pt idx="18">
                  <c:v>21.933878100000001</c:v>
                </c:pt>
                <c:pt idx="19">
                  <c:v>21.933878100000001</c:v>
                </c:pt>
                <c:pt idx="20">
                  <c:v>21.8337234</c:v>
                </c:pt>
                <c:pt idx="21">
                  <c:v>21.8337234</c:v>
                </c:pt>
                <c:pt idx="22">
                  <c:v>21.933878100000001</c:v>
                </c:pt>
                <c:pt idx="23">
                  <c:v>21.933878100000001</c:v>
                </c:pt>
                <c:pt idx="24">
                  <c:v>21.933878100000001</c:v>
                </c:pt>
                <c:pt idx="25">
                  <c:v>21.633413999999998</c:v>
                </c:pt>
                <c:pt idx="26">
                  <c:v>21.633413999999998</c:v>
                </c:pt>
                <c:pt idx="27">
                  <c:v>21.633413999999998</c:v>
                </c:pt>
                <c:pt idx="28">
                  <c:v>21.633413999999998</c:v>
                </c:pt>
                <c:pt idx="29">
                  <c:v>21.633413999999998</c:v>
                </c:pt>
                <c:pt idx="30">
                  <c:v>21.8337234</c:v>
                </c:pt>
                <c:pt idx="31">
                  <c:v>21.8337234</c:v>
                </c:pt>
                <c:pt idx="32">
                  <c:v>22.134187499999999</c:v>
                </c:pt>
                <c:pt idx="33">
                  <c:v>22.134187499999999</c:v>
                </c:pt>
                <c:pt idx="34">
                  <c:v>22.134187499999999</c:v>
                </c:pt>
                <c:pt idx="35">
                  <c:v>21.8337234</c:v>
                </c:pt>
                <c:pt idx="36">
                  <c:v>21.8337234</c:v>
                </c:pt>
                <c:pt idx="37">
                  <c:v>21.533259299999997</c:v>
                </c:pt>
                <c:pt idx="38">
                  <c:v>21.533259299999997</c:v>
                </c:pt>
                <c:pt idx="39">
                  <c:v>21.533259299999997</c:v>
                </c:pt>
                <c:pt idx="40">
                  <c:v>21.733568699999999</c:v>
                </c:pt>
                <c:pt idx="41">
                  <c:v>21.733568699999999</c:v>
                </c:pt>
                <c:pt idx="42">
                  <c:v>21.633413999999998</c:v>
                </c:pt>
                <c:pt idx="43">
                  <c:v>21.633413999999998</c:v>
                </c:pt>
                <c:pt idx="44">
                  <c:v>21.633413999999998</c:v>
                </c:pt>
                <c:pt idx="45">
                  <c:v>21.533259299999997</c:v>
                </c:pt>
                <c:pt idx="46">
                  <c:v>21.533259299999997</c:v>
                </c:pt>
                <c:pt idx="47">
                  <c:v>21.8337234</c:v>
                </c:pt>
                <c:pt idx="48">
                  <c:v>21.8337234</c:v>
                </c:pt>
                <c:pt idx="49">
                  <c:v>21.8337234</c:v>
                </c:pt>
                <c:pt idx="50">
                  <c:v>21.733568699999999</c:v>
                </c:pt>
                <c:pt idx="51">
                  <c:v>21.733568699999999</c:v>
                </c:pt>
                <c:pt idx="52">
                  <c:v>22.2343422</c:v>
                </c:pt>
                <c:pt idx="53">
                  <c:v>22.2343422</c:v>
                </c:pt>
                <c:pt idx="54">
                  <c:v>22.2343422</c:v>
                </c:pt>
                <c:pt idx="55">
                  <c:v>21.4331046</c:v>
                </c:pt>
                <c:pt idx="56">
                  <c:v>21.4331046</c:v>
                </c:pt>
                <c:pt idx="57">
                  <c:v>21.032485799999996</c:v>
                </c:pt>
                <c:pt idx="58">
                  <c:v>21.032485799999996</c:v>
                </c:pt>
                <c:pt idx="59">
                  <c:v>21.032485799999996</c:v>
                </c:pt>
                <c:pt idx="60">
                  <c:v>21.232795200000002</c:v>
                </c:pt>
                <c:pt idx="61">
                  <c:v>21.232795200000002</c:v>
                </c:pt>
                <c:pt idx="62">
                  <c:v>21.032485799999996</c:v>
                </c:pt>
                <c:pt idx="63">
                  <c:v>21.032485799999996</c:v>
                </c:pt>
                <c:pt idx="64">
                  <c:v>21.032485799999996</c:v>
                </c:pt>
                <c:pt idx="65">
                  <c:v>21.132640500000001</c:v>
                </c:pt>
                <c:pt idx="66">
                  <c:v>21.132640500000001</c:v>
                </c:pt>
                <c:pt idx="67">
                  <c:v>20.932331099999999</c:v>
                </c:pt>
                <c:pt idx="68">
                  <c:v>20.932331099999999</c:v>
                </c:pt>
                <c:pt idx="69">
                  <c:v>20.932331099999999</c:v>
                </c:pt>
                <c:pt idx="70">
                  <c:v>21.032485799999996</c:v>
                </c:pt>
                <c:pt idx="71">
                  <c:v>21.032485799999996</c:v>
                </c:pt>
                <c:pt idx="72">
                  <c:v>21.132640500000001</c:v>
                </c:pt>
                <c:pt idx="73">
                  <c:v>21.132640500000001</c:v>
                </c:pt>
                <c:pt idx="74">
                  <c:v>21.132640500000001</c:v>
                </c:pt>
                <c:pt idx="75">
                  <c:v>21.332949899999999</c:v>
                </c:pt>
                <c:pt idx="76">
                  <c:v>21.332949899999999</c:v>
                </c:pt>
                <c:pt idx="77">
                  <c:v>21.332949899999999</c:v>
                </c:pt>
                <c:pt idx="78">
                  <c:v>21.332949899999999</c:v>
                </c:pt>
                <c:pt idx="79">
                  <c:v>21.332949899999999</c:v>
                </c:pt>
                <c:pt idx="80">
                  <c:v>21.332949899999999</c:v>
                </c:pt>
                <c:pt idx="81">
                  <c:v>21.332949899999999</c:v>
                </c:pt>
                <c:pt idx="82">
                  <c:v>21.132640500000001</c:v>
                </c:pt>
                <c:pt idx="83">
                  <c:v>21.132640500000001</c:v>
                </c:pt>
                <c:pt idx="84">
                  <c:v>21.132640500000001</c:v>
                </c:pt>
                <c:pt idx="85">
                  <c:v>21.8337234</c:v>
                </c:pt>
                <c:pt idx="86">
                  <c:v>21.8337234</c:v>
                </c:pt>
                <c:pt idx="87">
                  <c:v>21.132640500000001</c:v>
                </c:pt>
                <c:pt idx="88">
                  <c:v>21.132640500000001</c:v>
                </c:pt>
                <c:pt idx="89">
                  <c:v>21.132640500000001</c:v>
                </c:pt>
                <c:pt idx="90">
                  <c:v>21.4331046</c:v>
                </c:pt>
                <c:pt idx="91">
                  <c:v>21.4331046</c:v>
                </c:pt>
                <c:pt idx="92">
                  <c:v>21.232795200000002</c:v>
                </c:pt>
                <c:pt idx="93">
                  <c:v>21.232795200000002</c:v>
                </c:pt>
                <c:pt idx="94">
                  <c:v>21.232795200000002</c:v>
                </c:pt>
                <c:pt idx="95">
                  <c:v>21.232795200000002</c:v>
                </c:pt>
                <c:pt idx="96">
                  <c:v>21.232795200000002</c:v>
                </c:pt>
                <c:pt idx="97">
                  <c:v>21.232795200000002</c:v>
                </c:pt>
                <c:pt idx="98">
                  <c:v>21.232795200000002</c:v>
                </c:pt>
                <c:pt idx="99">
                  <c:v>21.232795200000002</c:v>
                </c:pt>
                <c:pt idx="100">
                  <c:v>21.232795200000002</c:v>
                </c:pt>
                <c:pt idx="101">
                  <c:v>21.232795200000002</c:v>
                </c:pt>
                <c:pt idx="102">
                  <c:v>21.232795200000002</c:v>
                </c:pt>
                <c:pt idx="103">
                  <c:v>21.232795200000002</c:v>
                </c:pt>
                <c:pt idx="104">
                  <c:v>21.232795200000002</c:v>
                </c:pt>
                <c:pt idx="105">
                  <c:v>20.832176399999998</c:v>
                </c:pt>
                <c:pt idx="106">
                  <c:v>20.832176399999998</c:v>
                </c:pt>
                <c:pt idx="107">
                  <c:v>20.631867</c:v>
                </c:pt>
                <c:pt idx="108">
                  <c:v>20.631867</c:v>
                </c:pt>
                <c:pt idx="109">
                  <c:v>20.631867</c:v>
                </c:pt>
                <c:pt idx="110">
                  <c:v>21.4331046</c:v>
                </c:pt>
                <c:pt idx="111">
                  <c:v>21.4331046</c:v>
                </c:pt>
                <c:pt idx="112">
                  <c:v>21.032485799999996</c:v>
                </c:pt>
                <c:pt idx="113">
                  <c:v>21.032485799999996</c:v>
                </c:pt>
                <c:pt idx="114">
                  <c:v>21.032485799999996</c:v>
                </c:pt>
                <c:pt idx="115">
                  <c:v>20.631867</c:v>
                </c:pt>
                <c:pt idx="116">
                  <c:v>20.631867</c:v>
                </c:pt>
                <c:pt idx="117">
                  <c:v>20.732021700000001</c:v>
                </c:pt>
                <c:pt idx="118">
                  <c:v>20.732021700000001</c:v>
                </c:pt>
                <c:pt idx="119">
                  <c:v>20.732021700000001</c:v>
                </c:pt>
                <c:pt idx="120">
                  <c:v>20.832176399999998</c:v>
                </c:pt>
                <c:pt idx="121">
                  <c:v>20.832176399999998</c:v>
                </c:pt>
                <c:pt idx="122">
                  <c:v>20.732021700000001</c:v>
                </c:pt>
                <c:pt idx="123">
                  <c:v>20.732021700000001</c:v>
                </c:pt>
                <c:pt idx="124">
                  <c:v>20.732021700000001</c:v>
                </c:pt>
                <c:pt idx="125">
                  <c:v>21.032485799999996</c:v>
                </c:pt>
                <c:pt idx="126">
                  <c:v>21.032485799999996</c:v>
                </c:pt>
                <c:pt idx="127">
                  <c:v>20.732021700000001</c:v>
                </c:pt>
                <c:pt idx="128">
                  <c:v>20.732021700000001</c:v>
                </c:pt>
                <c:pt idx="129">
                  <c:v>20.732021700000001</c:v>
                </c:pt>
                <c:pt idx="130">
                  <c:v>20.732021700000001</c:v>
                </c:pt>
                <c:pt idx="131">
                  <c:v>20.732021700000001</c:v>
                </c:pt>
                <c:pt idx="132">
                  <c:v>20.932331099999999</c:v>
                </c:pt>
                <c:pt idx="133">
                  <c:v>20.932331099999999</c:v>
                </c:pt>
                <c:pt idx="134">
                  <c:v>20.932331099999999</c:v>
                </c:pt>
                <c:pt idx="135">
                  <c:v>21.132640500000001</c:v>
                </c:pt>
                <c:pt idx="136">
                  <c:v>21.132640500000001</c:v>
                </c:pt>
                <c:pt idx="137">
                  <c:v>21.032485799999996</c:v>
                </c:pt>
                <c:pt idx="138">
                  <c:v>21.032485799999996</c:v>
                </c:pt>
                <c:pt idx="139">
                  <c:v>21.032485799999996</c:v>
                </c:pt>
                <c:pt idx="140">
                  <c:v>20.832176399999998</c:v>
                </c:pt>
                <c:pt idx="141">
                  <c:v>20.832176399999998</c:v>
                </c:pt>
                <c:pt idx="142">
                  <c:v>20.932331099999999</c:v>
                </c:pt>
                <c:pt idx="143">
                  <c:v>20.932331099999999</c:v>
                </c:pt>
                <c:pt idx="144">
                  <c:v>20.932331099999999</c:v>
                </c:pt>
                <c:pt idx="145">
                  <c:v>21.4331046</c:v>
                </c:pt>
                <c:pt idx="146">
                  <c:v>21.4331046</c:v>
                </c:pt>
                <c:pt idx="147">
                  <c:v>21.4331046</c:v>
                </c:pt>
                <c:pt idx="148">
                  <c:v>21.4331046</c:v>
                </c:pt>
                <c:pt idx="149">
                  <c:v>21.4331046</c:v>
                </c:pt>
                <c:pt idx="150">
                  <c:v>21.132640500000001</c:v>
                </c:pt>
                <c:pt idx="151">
                  <c:v>21.132640500000001</c:v>
                </c:pt>
                <c:pt idx="152">
                  <c:v>21.4331046</c:v>
                </c:pt>
                <c:pt idx="153">
                  <c:v>21.4331046</c:v>
                </c:pt>
                <c:pt idx="154">
                  <c:v>21.4331046</c:v>
                </c:pt>
                <c:pt idx="155">
                  <c:v>21.132640500000001</c:v>
                </c:pt>
                <c:pt idx="156">
                  <c:v>21.132640500000001</c:v>
                </c:pt>
                <c:pt idx="157">
                  <c:v>20.932331099999999</c:v>
                </c:pt>
                <c:pt idx="158">
                  <c:v>20.932331099999999</c:v>
                </c:pt>
                <c:pt idx="159">
                  <c:v>20.932331099999999</c:v>
                </c:pt>
                <c:pt idx="160">
                  <c:v>21.4331046</c:v>
                </c:pt>
                <c:pt idx="161">
                  <c:v>21.4331046</c:v>
                </c:pt>
                <c:pt idx="162">
                  <c:v>21.4331046</c:v>
                </c:pt>
                <c:pt idx="163">
                  <c:v>21.4331046</c:v>
                </c:pt>
                <c:pt idx="164">
                  <c:v>21.4331046</c:v>
                </c:pt>
                <c:pt idx="165">
                  <c:v>21.4331046</c:v>
                </c:pt>
                <c:pt idx="166">
                  <c:v>21.4331046</c:v>
                </c:pt>
                <c:pt idx="167">
                  <c:v>21.733568699999999</c:v>
                </c:pt>
                <c:pt idx="168">
                  <c:v>21.733568699999999</c:v>
                </c:pt>
                <c:pt idx="169">
                  <c:v>21.733568699999999</c:v>
                </c:pt>
                <c:pt idx="170">
                  <c:v>21.733568699999999</c:v>
                </c:pt>
                <c:pt idx="171">
                  <c:v>21.733568699999999</c:v>
                </c:pt>
                <c:pt idx="172">
                  <c:v>21.733568699999999</c:v>
                </c:pt>
                <c:pt idx="173">
                  <c:v>21.733568699999999</c:v>
                </c:pt>
                <c:pt idx="174">
                  <c:v>21.733568699999999</c:v>
                </c:pt>
                <c:pt idx="175">
                  <c:v>21.4331046</c:v>
                </c:pt>
                <c:pt idx="176">
                  <c:v>21.4331046</c:v>
                </c:pt>
                <c:pt idx="177">
                  <c:v>21.8337234</c:v>
                </c:pt>
                <c:pt idx="178">
                  <c:v>21.8337234</c:v>
                </c:pt>
                <c:pt idx="179">
                  <c:v>21.8337234</c:v>
                </c:pt>
                <c:pt idx="180">
                  <c:v>21.733568699999999</c:v>
                </c:pt>
                <c:pt idx="181">
                  <c:v>21.733568699999999</c:v>
                </c:pt>
                <c:pt idx="182">
                  <c:v>20.932331099999999</c:v>
                </c:pt>
                <c:pt idx="183">
                  <c:v>20.932331099999999</c:v>
                </c:pt>
                <c:pt idx="184">
                  <c:v>20.932331099999999</c:v>
                </c:pt>
                <c:pt idx="185">
                  <c:v>20.531712299999999</c:v>
                </c:pt>
                <c:pt idx="186">
                  <c:v>20.531712299999999</c:v>
                </c:pt>
                <c:pt idx="187">
                  <c:v>21.032485799999996</c:v>
                </c:pt>
                <c:pt idx="188">
                  <c:v>21.032485799999996</c:v>
                </c:pt>
                <c:pt idx="189">
                  <c:v>21.032485799999996</c:v>
                </c:pt>
                <c:pt idx="190">
                  <c:v>21.332949899999999</c:v>
                </c:pt>
                <c:pt idx="191">
                  <c:v>21.332949899999999</c:v>
                </c:pt>
                <c:pt idx="192">
                  <c:v>22.134187499999999</c:v>
                </c:pt>
                <c:pt idx="193">
                  <c:v>22.134187499999999</c:v>
                </c:pt>
                <c:pt idx="194">
                  <c:v>22.134187499999999</c:v>
                </c:pt>
                <c:pt idx="195">
                  <c:v>21.332949899999999</c:v>
                </c:pt>
                <c:pt idx="196">
                  <c:v>21.332949899999999</c:v>
                </c:pt>
                <c:pt idx="197">
                  <c:v>21.533259299999997</c:v>
                </c:pt>
                <c:pt idx="198">
                  <c:v>21.533259299999997</c:v>
                </c:pt>
                <c:pt idx="199">
                  <c:v>21.533259299999997</c:v>
                </c:pt>
                <c:pt idx="200">
                  <c:v>21.4331046</c:v>
                </c:pt>
                <c:pt idx="201">
                  <c:v>21.4331046</c:v>
                </c:pt>
                <c:pt idx="202">
                  <c:v>21.4331046</c:v>
                </c:pt>
                <c:pt idx="203">
                  <c:v>21.4331046</c:v>
                </c:pt>
                <c:pt idx="204">
                  <c:v>21.4331046</c:v>
                </c:pt>
                <c:pt idx="205">
                  <c:v>21.232795200000002</c:v>
                </c:pt>
                <c:pt idx="206">
                  <c:v>21.232795200000002</c:v>
                </c:pt>
                <c:pt idx="207">
                  <c:v>21.032485799999996</c:v>
                </c:pt>
                <c:pt idx="208">
                  <c:v>21.032485799999996</c:v>
                </c:pt>
                <c:pt idx="209">
                  <c:v>21.032485799999996</c:v>
                </c:pt>
                <c:pt idx="210">
                  <c:v>21.032485799999996</c:v>
                </c:pt>
                <c:pt idx="211">
                  <c:v>21.032485799999996</c:v>
                </c:pt>
                <c:pt idx="212">
                  <c:v>20.732021700000001</c:v>
                </c:pt>
                <c:pt idx="213">
                  <c:v>20.732021700000001</c:v>
                </c:pt>
                <c:pt idx="214">
                  <c:v>20.732021700000001</c:v>
                </c:pt>
                <c:pt idx="215">
                  <c:v>21.132640500000001</c:v>
                </c:pt>
                <c:pt idx="216">
                  <c:v>21.132640500000001</c:v>
                </c:pt>
                <c:pt idx="217">
                  <c:v>21.4331046</c:v>
                </c:pt>
                <c:pt idx="218">
                  <c:v>21.4331046</c:v>
                </c:pt>
                <c:pt idx="219">
                  <c:v>21.4331046</c:v>
                </c:pt>
                <c:pt idx="220">
                  <c:v>21.4331046</c:v>
                </c:pt>
                <c:pt idx="221">
                  <c:v>21.4331046</c:v>
                </c:pt>
                <c:pt idx="222">
                  <c:v>21.332949899999999</c:v>
                </c:pt>
                <c:pt idx="223">
                  <c:v>21.332949899999999</c:v>
                </c:pt>
                <c:pt idx="224">
                  <c:v>21.332949899999999</c:v>
                </c:pt>
                <c:pt idx="225">
                  <c:v>21.4331046</c:v>
                </c:pt>
                <c:pt idx="226">
                  <c:v>21.4331046</c:v>
                </c:pt>
                <c:pt idx="227">
                  <c:v>21.232795200000002</c:v>
                </c:pt>
                <c:pt idx="228">
                  <c:v>21.232795200000002</c:v>
                </c:pt>
                <c:pt idx="229">
                  <c:v>21.232795200000002</c:v>
                </c:pt>
                <c:pt idx="230">
                  <c:v>21.232795200000002</c:v>
                </c:pt>
                <c:pt idx="231">
                  <c:v>21.232795200000002</c:v>
                </c:pt>
                <c:pt idx="232">
                  <c:v>21.633413999999998</c:v>
                </c:pt>
                <c:pt idx="233">
                  <c:v>21.633413999999998</c:v>
                </c:pt>
                <c:pt idx="234">
                  <c:v>21.633413999999998</c:v>
                </c:pt>
                <c:pt idx="235">
                  <c:v>21.4331046</c:v>
                </c:pt>
                <c:pt idx="236">
                  <c:v>21.4331046</c:v>
                </c:pt>
                <c:pt idx="237">
                  <c:v>21.232795200000002</c:v>
                </c:pt>
                <c:pt idx="238">
                  <c:v>21.232795200000002</c:v>
                </c:pt>
                <c:pt idx="239">
                  <c:v>21.232795200000002</c:v>
                </c:pt>
                <c:pt idx="240">
                  <c:v>21.4331046</c:v>
                </c:pt>
                <c:pt idx="241">
                  <c:v>21.4331046</c:v>
                </c:pt>
                <c:pt idx="242">
                  <c:v>21.232795200000002</c:v>
                </c:pt>
                <c:pt idx="243">
                  <c:v>21.232795200000002</c:v>
                </c:pt>
                <c:pt idx="244">
                  <c:v>21.232795200000002</c:v>
                </c:pt>
                <c:pt idx="245">
                  <c:v>21.032485799999996</c:v>
                </c:pt>
                <c:pt idx="246">
                  <c:v>21.032485799999996</c:v>
                </c:pt>
                <c:pt idx="247">
                  <c:v>21.332949899999999</c:v>
                </c:pt>
                <c:pt idx="248">
                  <c:v>21.332949899999999</c:v>
                </c:pt>
                <c:pt idx="249">
                  <c:v>21.332949899999999</c:v>
                </c:pt>
                <c:pt idx="250">
                  <c:v>21.332949899999999</c:v>
                </c:pt>
                <c:pt idx="251">
                  <c:v>21.332949899999999</c:v>
                </c:pt>
                <c:pt idx="252">
                  <c:v>21.4331046</c:v>
                </c:pt>
                <c:pt idx="253">
                  <c:v>21.4331046</c:v>
                </c:pt>
                <c:pt idx="254">
                  <c:v>21.4331046</c:v>
                </c:pt>
                <c:pt idx="255">
                  <c:v>21.232795200000002</c:v>
                </c:pt>
                <c:pt idx="256">
                  <c:v>21.232795200000002</c:v>
                </c:pt>
                <c:pt idx="257">
                  <c:v>21.633413999999998</c:v>
                </c:pt>
                <c:pt idx="258">
                  <c:v>21.633413999999998</c:v>
                </c:pt>
                <c:pt idx="259">
                  <c:v>21.633413999999998</c:v>
                </c:pt>
                <c:pt idx="260">
                  <c:v>21.733568699999999</c:v>
                </c:pt>
                <c:pt idx="261">
                  <c:v>21.733568699999999</c:v>
                </c:pt>
                <c:pt idx="262">
                  <c:v>21.533259299999997</c:v>
                </c:pt>
                <c:pt idx="263">
                  <c:v>21.533259299999997</c:v>
                </c:pt>
                <c:pt idx="264">
                  <c:v>21.533259299999997</c:v>
                </c:pt>
                <c:pt idx="265">
                  <c:v>21.132640500000001</c:v>
                </c:pt>
                <c:pt idx="266">
                  <c:v>21.132640500000001</c:v>
                </c:pt>
                <c:pt idx="267">
                  <c:v>21.633413999999998</c:v>
                </c:pt>
                <c:pt idx="268">
                  <c:v>21.633413999999998</c:v>
                </c:pt>
                <c:pt idx="269">
                  <c:v>21.633413999999998</c:v>
                </c:pt>
                <c:pt idx="270">
                  <c:v>21.332949899999999</c:v>
                </c:pt>
                <c:pt idx="271">
                  <c:v>21.332949899999999</c:v>
                </c:pt>
                <c:pt idx="272">
                  <c:v>21.533259299999997</c:v>
                </c:pt>
                <c:pt idx="273">
                  <c:v>21.533259299999997</c:v>
                </c:pt>
                <c:pt idx="274">
                  <c:v>21.533259299999997</c:v>
                </c:pt>
                <c:pt idx="275">
                  <c:v>21.332949899999999</c:v>
                </c:pt>
                <c:pt idx="276">
                  <c:v>21.332949899999999</c:v>
                </c:pt>
                <c:pt idx="277">
                  <c:v>21.132640500000001</c:v>
                </c:pt>
                <c:pt idx="278">
                  <c:v>21.132640500000001</c:v>
                </c:pt>
                <c:pt idx="279">
                  <c:v>21.132640500000001</c:v>
                </c:pt>
                <c:pt idx="280">
                  <c:v>21.332949899999999</c:v>
                </c:pt>
                <c:pt idx="281">
                  <c:v>21.332949899999999</c:v>
                </c:pt>
                <c:pt idx="282">
                  <c:v>20.932331099999999</c:v>
                </c:pt>
                <c:pt idx="283">
                  <c:v>20.932331099999999</c:v>
                </c:pt>
                <c:pt idx="284">
                  <c:v>20.932331099999999</c:v>
                </c:pt>
                <c:pt idx="285">
                  <c:v>21.232795200000002</c:v>
                </c:pt>
                <c:pt idx="286">
                  <c:v>21.232795200000002</c:v>
                </c:pt>
                <c:pt idx="287">
                  <c:v>21.132640500000001</c:v>
                </c:pt>
                <c:pt idx="288">
                  <c:v>21.132640500000001</c:v>
                </c:pt>
                <c:pt idx="289">
                  <c:v>21.132640500000001</c:v>
                </c:pt>
                <c:pt idx="290">
                  <c:v>21.4331046</c:v>
                </c:pt>
                <c:pt idx="291">
                  <c:v>21.4331046</c:v>
                </c:pt>
                <c:pt idx="292">
                  <c:v>21.332949899999999</c:v>
                </c:pt>
                <c:pt idx="293">
                  <c:v>21.332949899999999</c:v>
                </c:pt>
                <c:pt idx="294">
                  <c:v>21.332949899999999</c:v>
                </c:pt>
                <c:pt idx="295">
                  <c:v>21.533259299999997</c:v>
                </c:pt>
                <c:pt idx="296">
                  <c:v>21.533259299999997</c:v>
                </c:pt>
                <c:pt idx="297">
                  <c:v>21.232795200000002</c:v>
                </c:pt>
                <c:pt idx="298">
                  <c:v>21.232795200000002</c:v>
                </c:pt>
                <c:pt idx="299">
                  <c:v>21.232795200000002</c:v>
                </c:pt>
                <c:pt idx="300">
                  <c:v>20.932331099999999</c:v>
                </c:pt>
                <c:pt idx="301">
                  <c:v>20.932331099999999</c:v>
                </c:pt>
                <c:pt idx="302">
                  <c:v>21.4331046</c:v>
                </c:pt>
                <c:pt idx="303">
                  <c:v>21.4331046</c:v>
                </c:pt>
                <c:pt idx="304">
                  <c:v>21.4331046</c:v>
                </c:pt>
                <c:pt idx="305">
                  <c:v>21.332949899999999</c:v>
                </c:pt>
                <c:pt idx="306">
                  <c:v>21.332949899999999</c:v>
                </c:pt>
                <c:pt idx="307">
                  <c:v>21.8337234</c:v>
                </c:pt>
                <c:pt idx="308">
                  <c:v>21.8337234</c:v>
                </c:pt>
                <c:pt idx="309">
                  <c:v>21.8337234</c:v>
                </c:pt>
                <c:pt idx="310">
                  <c:v>21.132640500000001</c:v>
                </c:pt>
                <c:pt idx="311">
                  <c:v>21.132640500000001</c:v>
                </c:pt>
                <c:pt idx="312">
                  <c:v>21.4331046</c:v>
                </c:pt>
                <c:pt idx="313">
                  <c:v>21.4331046</c:v>
                </c:pt>
                <c:pt idx="314">
                  <c:v>21.4331046</c:v>
                </c:pt>
                <c:pt idx="315">
                  <c:v>21.533259299999997</c:v>
                </c:pt>
                <c:pt idx="316">
                  <c:v>21.533259299999997</c:v>
                </c:pt>
                <c:pt idx="317">
                  <c:v>21.232795200000002</c:v>
                </c:pt>
                <c:pt idx="318">
                  <c:v>21.232795200000002</c:v>
                </c:pt>
                <c:pt idx="319">
                  <c:v>21.232795200000002</c:v>
                </c:pt>
                <c:pt idx="320">
                  <c:v>21.232795200000002</c:v>
                </c:pt>
                <c:pt idx="321">
                  <c:v>21.232795200000002</c:v>
                </c:pt>
                <c:pt idx="322">
                  <c:v>21.232795200000002</c:v>
                </c:pt>
                <c:pt idx="323">
                  <c:v>21.232795200000002</c:v>
                </c:pt>
                <c:pt idx="324">
                  <c:v>21.232795200000002</c:v>
                </c:pt>
                <c:pt idx="325">
                  <c:v>21.232795200000002</c:v>
                </c:pt>
                <c:pt idx="326">
                  <c:v>21.232795200000002</c:v>
                </c:pt>
                <c:pt idx="327">
                  <c:v>21.332949899999999</c:v>
                </c:pt>
                <c:pt idx="328">
                  <c:v>21.332949899999999</c:v>
                </c:pt>
                <c:pt idx="329">
                  <c:v>21.332949899999999</c:v>
                </c:pt>
                <c:pt idx="330">
                  <c:v>21.332949899999999</c:v>
                </c:pt>
                <c:pt idx="331">
                  <c:v>21.332949899999999</c:v>
                </c:pt>
                <c:pt idx="332">
                  <c:v>21.232795200000002</c:v>
                </c:pt>
                <c:pt idx="333">
                  <c:v>21.232795200000002</c:v>
                </c:pt>
                <c:pt idx="334">
                  <c:v>21.232795200000002</c:v>
                </c:pt>
                <c:pt idx="335">
                  <c:v>21.332949899999999</c:v>
                </c:pt>
                <c:pt idx="336">
                  <c:v>21.332949899999999</c:v>
                </c:pt>
                <c:pt idx="337">
                  <c:v>21.332949899999999</c:v>
                </c:pt>
                <c:pt idx="338">
                  <c:v>21.332949899999999</c:v>
                </c:pt>
                <c:pt idx="339">
                  <c:v>21.332949899999999</c:v>
                </c:pt>
                <c:pt idx="340">
                  <c:v>21.232795200000002</c:v>
                </c:pt>
                <c:pt idx="341">
                  <c:v>21.232795200000002</c:v>
                </c:pt>
                <c:pt idx="342">
                  <c:v>21.232795200000002</c:v>
                </c:pt>
                <c:pt idx="343">
                  <c:v>21.232795200000002</c:v>
                </c:pt>
                <c:pt idx="344">
                  <c:v>21.232795200000002</c:v>
                </c:pt>
                <c:pt idx="345">
                  <c:v>21.232795200000002</c:v>
                </c:pt>
                <c:pt idx="346">
                  <c:v>21.232795200000002</c:v>
                </c:pt>
                <c:pt idx="347">
                  <c:v>20.732021700000001</c:v>
                </c:pt>
                <c:pt idx="348">
                  <c:v>20.732021700000001</c:v>
                </c:pt>
                <c:pt idx="349">
                  <c:v>20.732021700000001</c:v>
                </c:pt>
                <c:pt idx="350">
                  <c:v>20.631867</c:v>
                </c:pt>
                <c:pt idx="351">
                  <c:v>20.631867</c:v>
                </c:pt>
                <c:pt idx="352">
                  <c:v>20.732021700000001</c:v>
                </c:pt>
                <c:pt idx="353">
                  <c:v>20.732021700000001</c:v>
                </c:pt>
                <c:pt idx="354">
                  <c:v>20.732021700000001</c:v>
                </c:pt>
                <c:pt idx="355">
                  <c:v>21.232795200000002</c:v>
                </c:pt>
                <c:pt idx="356">
                  <c:v>21.232795200000002</c:v>
                </c:pt>
                <c:pt idx="357">
                  <c:v>20.832176399999998</c:v>
                </c:pt>
                <c:pt idx="358">
                  <c:v>20.832176399999998</c:v>
                </c:pt>
                <c:pt idx="359">
                  <c:v>20.832176399999998</c:v>
                </c:pt>
                <c:pt idx="360">
                  <c:v>21.132640500000001</c:v>
                </c:pt>
                <c:pt idx="361">
                  <c:v>21.132640500000001</c:v>
                </c:pt>
                <c:pt idx="362">
                  <c:v>21.232795200000002</c:v>
                </c:pt>
                <c:pt idx="363">
                  <c:v>21.232795200000002</c:v>
                </c:pt>
                <c:pt idx="364">
                  <c:v>21.232795200000002</c:v>
                </c:pt>
                <c:pt idx="365">
                  <c:v>21.332949899999999</c:v>
                </c:pt>
                <c:pt idx="366">
                  <c:v>21.332949899999999</c:v>
                </c:pt>
                <c:pt idx="367">
                  <c:v>21.232795200000002</c:v>
                </c:pt>
                <c:pt idx="368">
                  <c:v>21.232795200000002</c:v>
                </c:pt>
                <c:pt idx="369">
                  <c:v>21.232795200000002</c:v>
                </c:pt>
                <c:pt idx="370">
                  <c:v>21.032485799999996</c:v>
                </c:pt>
                <c:pt idx="371">
                  <c:v>21.032485799999996</c:v>
                </c:pt>
                <c:pt idx="372">
                  <c:v>21.733568699999999</c:v>
                </c:pt>
                <c:pt idx="373">
                  <c:v>21.733568699999999</c:v>
                </c:pt>
                <c:pt idx="374">
                  <c:v>21.733568699999999</c:v>
                </c:pt>
                <c:pt idx="375">
                  <c:v>21.232795200000002</c:v>
                </c:pt>
                <c:pt idx="376">
                  <c:v>21.232795200000002</c:v>
                </c:pt>
                <c:pt idx="377">
                  <c:v>20.832176399999998</c:v>
                </c:pt>
                <c:pt idx="378">
                  <c:v>20.832176399999998</c:v>
                </c:pt>
                <c:pt idx="379">
                  <c:v>20.832176399999998</c:v>
                </c:pt>
                <c:pt idx="380">
                  <c:v>20.832176399999998</c:v>
                </c:pt>
                <c:pt idx="381">
                  <c:v>20.832176399999998</c:v>
                </c:pt>
                <c:pt idx="382">
                  <c:v>20.732021700000001</c:v>
                </c:pt>
                <c:pt idx="383">
                  <c:v>20.732021700000001</c:v>
                </c:pt>
                <c:pt idx="384">
                  <c:v>20.732021700000001</c:v>
                </c:pt>
                <c:pt idx="385">
                  <c:v>20.431557600000001</c:v>
                </c:pt>
                <c:pt idx="386">
                  <c:v>20.431557600000001</c:v>
                </c:pt>
                <c:pt idx="387">
                  <c:v>20.531712299999999</c:v>
                </c:pt>
                <c:pt idx="388">
                  <c:v>20.531712299999999</c:v>
                </c:pt>
                <c:pt idx="389">
                  <c:v>20.531712299999999</c:v>
                </c:pt>
                <c:pt idx="390">
                  <c:v>20.732021700000001</c:v>
                </c:pt>
                <c:pt idx="391">
                  <c:v>20.732021700000001</c:v>
                </c:pt>
                <c:pt idx="392">
                  <c:v>20.832176399999998</c:v>
                </c:pt>
                <c:pt idx="393">
                  <c:v>20.832176399999998</c:v>
                </c:pt>
                <c:pt idx="394">
                  <c:v>20.832176399999998</c:v>
                </c:pt>
                <c:pt idx="395">
                  <c:v>20.932331099999999</c:v>
                </c:pt>
                <c:pt idx="396">
                  <c:v>20.932331099999999</c:v>
                </c:pt>
                <c:pt idx="397">
                  <c:v>21.132640500000001</c:v>
                </c:pt>
                <c:pt idx="398">
                  <c:v>21.132640500000001</c:v>
                </c:pt>
                <c:pt idx="399">
                  <c:v>21.132640500000001</c:v>
                </c:pt>
                <c:pt idx="400">
                  <c:v>21.132640500000001</c:v>
                </c:pt>
                <c:pt idx="401">
                  <c:v>21.132640500000001</c:v>
                </c:pt>
                <c:pt idx="402">
                  <c:v>21.232795200000002</c:v>
                </c:pt>
                <c:pt idx="403">
                  <c:v>21.232795200000002</c:v>
                </c:pt>
                <c:pt idx="404">
                  <c:v>21.232795200000002</c:v>
                </c:pt>
                <c:pt idx="405">
                  <c:v>21.032485799999996</c:v>
                </c:pt>
                <c:pt idx="406">
                  <c:v>21.032485799999996</c:v>
                </c:pt>
                <c:pt idx="407">
                  <c:v>20.932331099999999</c:v>
                </c:pt>
                <c:pt idx="408">
                  <c:v>20.932331099999999</c:v>
                </c:pt>
                <c:pt idx="409">
                  <c:v>20.932331099999999</c:v>
                </c:pt>
                <c:pt idx="410">
                  <c:v>21.032485799999996</c:v>
                </c:pt>
                <c:pt idx="411">
                  <c:v>21.032485799999996</c:v>
                </c:pt>
                <c:pt idx="412">
                  <c:v>21.633413999999998</c:v>
                </c:pt>
                <c:pt idx="413">
                  <c:v>21.633413999999998</c:v>
                </c:pt>
                <c:pt idx="414">
                  <c:v>21.633413999999998</c:v>
                </c:pt>
                <c:pt idx="415">
                  <c:v>20.732021700000001</c:v>
                </c:pt>
                <c:pt idx="416">
                  <c:v>20.732021700000001</c:v>
                </c:pt>
                <c:pt idx="417">
                  <c:v>21.032485799999996</c:v>
                </c:pt>
                <c:pt idx="418">
                  <c:v>21.032485799999996</c:v>
                </c:pt>
                <c:pt idx="419">
                  <c:v>21.032485799999996</c:v>
                </c:pt>
                <c:pt idx="420">
                  <c:v>20.631867</c:v>
                </c:pt>
                <c:pt idx="421">
                  <c:v>20.631867</c:v>
                </c:pt>
                <c:pt idx="422">
                  <c:v>20.832176399999998</c:v>
                </c:pt>
                <c:pt idx="423">
                  <c:v>20.832176399999998</c:v>
                </c:pt>
                <c:pt idx="424">
                  <c:v>20.832176399999998</c:v>
                </c:pt>
                <c:pt idx="425">
                  <c:v>21.132640500000001</c:v>
                </c:pt>
                <c:pt idx="426">
                  <c:v>21.132640500000001</c:v>
                </c:pt>
                <c:pt idx="427">
                  <c:v>21.032485799999996</c:v>
                </c:pt>
                <c:pt idx="428">
                  <c:v>21.032485799999996</c:v>
                </c:pt>
                <c:pt idx="429">
                  <c:v>21.032485799999996</c:v>
                </c:pt>
                <c:pt idx="430">
                  <c:v>20.732021700000001</c:v>
                </c:pt>
                <c:pt idx="431">
                  <c:v>20.732021700000001</c:v>
                </c:pt>
                <c:pt idx="432">
                  <c:v>20.932331099999999</c:v>
                </c:pt>
                <c:pt idx="433">
                  <c:v>20.932331099999999</c:v>
                </c:pt>
                <c:pt idx="434">
                  <c:v>20.932331099999999</c:v>
                </c:pt>
                <c:pt idx="435">
                  <c:v>21.032485799999996</c:v>
                </c:pt>
                <c:pt idx="436">
                  <c:v>21.032485799999996</c:v>
                </c:pt>
                <c:pt idx="437">
                  <c:v>21.032485799999996</c:v>
                </c:pt>
                <c:pt idx="438">
                  <c:v>21.032485799999996</c:v>
                </c:pt>
                <c:pt idx="439">
                  <c:v>21.032485799999996</c:v>
                </c:pt>
                <c:pt idx="440">
                  <c:v>21.032485799999996</c:v>
                </c:pt>
                <c:pt idx="441">
                  <c:v>21.032485799999996</c:v>
                </c:pt>
                <c:pt idx="442">
                  <c:v>21.032485799999996</c:v>
                </c:pt>
                <c:pt idx="443">
                  <c:v>21.032485799999996</c:v>
                </c:pt>
                <c:pt idx="444">
                  <c:v>21.032485799999996</c:v>
                </c:pt>
                <c:pt idx="445">
                  <c:v>21.4331046</c:v>
                </c:pt>
                <c:pt idx="446">
                  <c:v>21.4331046</c:v>
                </c:pt>
                <c:pt idx="447">
                  <c:v>21.4331046</c:v>
                </c:pt>
                <c:pt idx="448">
                  <c:v>21.4331046</c:v>
                </c:pt>
                <c:pt idx="449">
                  <c:v>21.4331046</c:v>
                </c:pt>
              </c:numCache>
            </c:numRef>
          </c:yVal>
          <c:smooth val="1"/>
          <c:extLst>
            <c:ext xmlns:c16="http://schemas.microsoft.com/office/drawing/2014/chart" uri="{C3380CC4-5D6E-409C-BE32-E72D297353CC}">
              <c16:uniqueId val="{00000002-757C-4C2E-8947-DBBD31D68B17}"/>
            </c:ext>
          </c:extLst>
        </c:ser>
        <c:ser>
          <c:idx val="3"/>
          <c:order val="3"/>
          <c:tx>
            <c:v>Air Outlet</c:v>
          </c:tx>
          <c:spPr>
            <a:ln w="25400">
              <a:solidFill>
                <a:schemeClr val="tx1"/>
              </a:solidFill>
              <a:prstDash val="sysDot"/>
            </a:ln>
          </c:spPr>
          <c:marker>
            <c:symbol val="none"/>
          </c:marker>
          <c:xVal>
            <c:numRef>
              <c:f>'Exp 8'!$AE$455:$AE$904</c:f>
              <c:numCache>
                <c:formatCode>General</c:formatCode>
                <c:ptCount val="450"/>
                <c:pt idx="0">
                  <c:v>0</c:v>
                </c:pt>
                <c:pt idx="1">
                  <c:v>4</c:v>
                </c:pt>
                <c:pt idx="2">
                  <c:v>6</c:v>
                </c:pt>
                <c:pt idx="3">
                  <c:v>8</c:v>
                </c:pt>
                <c:pt idx="4">
                  <c:v>10</c:v>
                </c:pt>
                <c:pt idx="5">
                  <c:v>12</c:v>
                </c:pt>
                <c:pt idx="6">
                  <c:v>14</c:v>
                </c:pt>
                <c:pt idx="7">
                  <c:v>16</c:v>
                </c:pt>
                <c:pt idx="8">
                  <c:v>18</c:v>
                </c:pt>
                <c:pt idx="9">
                  <c:v>20</c:v>
                </c:pt>
                <c:pt idx="10">
                  <c:v>23</c:v>
                </c:pt>
                <c:pt idx="11">
                  <c:v>25</c:v>
                </c:pt>
                <c:pt idx="12">
                  <c:v>27</c:v>
                </c:pt>
                <c:pt idx="13">
                  <c:v>29</c:v>
                </c:pt>
                <c:pt idx="14">
                  <c:v>31</c:v>
                </c:pt>
                <c:pt idx="15">
                  <c:v>33</c:v>
                </c:pt>
                <c:pt idx="16">
                  <c:v>35</c:v>
                </c:pt>
                <c:pt idx="17">
                  <c:v>37</c:v>
                </c:pt>
                <c:pt idx="18">
                  <c:v>39</c:v>
                </c:pt>
                <c:pt idx="19">
                  <c:v>41</c:v>
                </c:pt>
                <c:pt idx="20">
                  <c:v>43</c:v>
                </c:pt>
                <c:pt idx="21">
                  <c:v>45</c:v>
                </c:pt>
                <c:pt idx="22">
                  <c:v>47</c:v>
                </c:pt>
                <c:pt idx="23">
                  <c:v>49</c:v>
                </c:pt>
                <c:pt idx="24">
                  <c:v>51</c:v>
                </c:pt>
                <c:pt idx="25">
                  <c:v>53</c:v>
                </c:pt>
                <c:pt idx="26">
                  <c:v>55</c:v>
                </c:pt>
                <c:pt idx="27">
                  <c:v>57</c:v>
                </c:pt>
                <c:pt idx="28">
                  <c:v>59</c:v>
                </c:pt>
                <c:pt idx="29">
                  <c:v>61</c:v>
                </c:pt>
                <c:pt idx="30">
                  <c:v>63</c:v>
                </c:pt>
                <c:pt idx="31">
                  <c:v>65</c:v>
                </c:pt>
                <c:pt idx="32">
                  <c:v>67</c:v>
                </c:pt>
                <c:pt idx="33">
                  <c:v>69</c:v>
                </c:pt>
                <c:pt idx="34">
                  <c:v>71</c:v>
                </c:pt>
                <c:pt idx="35">
                  <c:v>73</c:v>
                </c:pt>
                <c:pt idx="36">
                  <c:v>75</c:v>
                </c:pt>
                <c:pt idx="37">
                  <c:v>77</c:v>
                </c:pt>
                <c:pt idx="38">
                  <c:v>79</c:v>
                </c:pt>
                <c:pt idx="39">
                  <c:v>81</c:v>
                </c:pt>
                <c:pt idx="40">
                  <c:v>83</c:v>
                </c:pt>
                <c:pt idx="41">
                  <c:v>85</c:v>
                </c:pt>
                <c:pt idx="42">
                  <c:v>87</c:v>
                </c:pt>
                <c:pt idx="43">
                  <c:v>89</c:v>
                </c:pt>
                <c:pt idx="44">
                  <c:v>91</c:v>
                </c:pt>
                <c:pt idx="45">
                  <c:v>93</c:v>
                </c:pt>
                <c:pt idx="46">
                  <c:v>95</c:v>
                </c:pt>
                <c:pt idx="47">
                  <c:v>97</c:v>
                </c:pt>
                <c:pt idx="48">
                  <c:v>99</c:v>
                </c:pt>
                <c:pt idx="49">
                  <c:v>101</c:v>
                </c:pt>
                <c:pt idx="50">
                  <c:v>103</c:v>
                </c:pt>
                <c:pt idx="51">
                  <c:v>105</c:v>
                </c:pt>
                <c:pt idx="52">
                  <c:v>107</c:v>
                </c:pt>
                <c:pt idx="53">
                  <c:v>109</c:v>
                </c:pt>
                <c:pt idx="54">
                  <c:v>111</c:v>
                </c:pt>
                <c:pt idx="55">
                  <c:v>113</c:v>
                </c:pt>
                <c:pt idx="56">
                  <c:v>115</c:v>
                </c:pt>
                <c:pt idx="57">
                  <c:v>117</c:v>
                </c:pt>
                <c:pt idx="58">
                  <c:v>119</c:v>
                </c:pt>
                <c:pt idx="59">
                  <c:v>121</c:v>
                </c:pt>
                <c:pt idx="60">
                  <c:v>123</c:v>
                </c:pt>
                <c:pt idx="61">
                  <c:v>125</c:v>
                </c:pt>
                <c:pt idx="62">
                  <c:v>127</c:v>
                </c:pt>
                <c:pt idx="63">
                  <c:v>129</c:v>
                </c:pt>
                <c:pt idx="64">
                  <c:v>131</c:v>
                </c:pt>
                <c:pt idx="65">
                  <c:v>133</c:v>
                </c:pt>
                <c:pt idx="66">
                  <c:v>135</c:v>
                </c:pt>
                <c:pt idx="67">
                  <c:v>137</c:v>
                </c:pt>
                <c:pt idx="68">
                  <c:v>139</c:v>
                </c:pt>
                <c:pt idx="69">
                  <c:v>141</c:v>
                </c:pt>
                <c:pt idx="70">
                  <c:v>143</c:v>
                </c:pt>
                <c:pt idx="71">
                  <c:v>145</c:v>
                </c:pt>
                <c:pt idx="72">
                  <c:v>147</c:v>
                </c:pt>
                <c:pt idx="73">
                  <c:v>149</c:v>
                </c:pt>
                <c:pt idx="74">
                  <c:v>151</c:v>
                </c:pt>
                <c:pt idx="75">
                  <c:v>153</c:v>
                </c:pt>
                <c:pt idx="76">
                  <c:v>155</c:v>
                </c:pt>
                <c:pt idx="77">
                  <c:v>157</c:v>
                </c:pt>
                <c:pt idx="78">
                  <c:v>159</c:v>
                </c:pt>
                <c:pt idx="79">
                  <c:v>161</c:v>
                </c:pt>
                <c:pt idx="80">
                  <c:v>163</c:v>
                </c:pt>
                <c:pt idx="81">
                  <c:v>165</c:v>
                </c:pt>
                <c:pt idx="82">
                  <c:v>167</c:v>
                </c:pt>
                <c:pt idx="83">
                  <c:v>169</c:v>
                </c:pt>
                <c:pt idx="84">
                  <c:v>171</c:v>
                </c:pt>
                <c:pt idx="85">
                  <c:v>173</c:v>
                </c:pt>
                <c:pt idx="86">
                  <c:v>175</c:v>
                </c:pt>
                <c:pt idx="87">
                  <c:v>177</c:v>
                </c:pt>
                <c:pt idx="88">
                  <c:v>179</c:v>
                </c:pt>
                <c:pt idx="89">
                  <c:v>181</c:v>
                </c:pt>
                <c:pt idx="90">
                  <c:v>183</c:v>
                </c:pt>
                <c:pt idx="91">
                  <c:v>185</c:v>
                </c:pt>
                <c:pt idx="92">
                  <c:v>187</c:v>
                </c:pt>
                <c:pt idx="93">
                  <c:v>189</c:v>
                </c:pt>
                <c:pt idx="94">
                  <c:v>191</c:v>
                </c:pt>
                <c:pt idx="95">
                  <c:v>193</c:v>
                </c:pt>
                <c:pt idx="96">
                  <c:v>195</c:v>
                </c:pt>
                <c:pt idx="97">
                  <c:v>197</c:v>
                </c:pt>
                <c:pt idx="98">
                  <c:v>199</c:v>
                </c:pt>
                <c:pt idx="99">
                  <c:v>201</c:v>
                </c:pt>
                <c:pt idx="100">
                  <c:v>203</c:v>
                </c:pt>
                <c:pt idx="101">
                  <c:v>205</c:v>
                </c:pt>
                <c:pt idx="102">
                  <c:v>207</c:v>
                </c:pt>
                <c:pt idx="103">
                  <c:v>209</c:v>
                </c:pt>
                <c:pt idx="104">
                  <c:v>211</c:v>
                </c:pt>
                <c:pt idx="105">
                  <c:v>213</c:v>
                </c:pt>
                <c:pt idx="106">
                  <c:v>215</c:v>
                </c:pt>
                <c:pt idx="107">
                  <c:v>217</c:v>
                </c:pt>
                <c:pt idx="108">
                  <c:v>219</c:v>
                </c:pt>
                <c:pt idx="109">
                  <c:v>221</c:v>
                </c:pt>
                <c:pt idx="110">
                  <c:v>223</c:v>
                </c:pt>
                <c:pt idx="111">
                  <c:v>225</c:v>
                </c:pt>
                <c:pt idx="112">
                  <c:v>227</c:v>
                </c:pt>
                <c:pt idx="113">
                  <c:v>229</c:v>
                </c:pt>
                <c:pt idx="114">
                  <c:v>231</c:v>
                </c:pt>
                <c:pt idx="115">
                  <c:v>233</c:v>
                </c:pt>
                <c:pt idx="116">
                  <c:v>235</c:v>
                </c:pt>
                <c:pt idx="117">
                  <c:v>237</c:v>
                </c:pt>
                <c:pt idx="118">
                  <c:v>239</c:v>
                </c:pt>
                <c:pt idx="119">
                  <c:v>241</c:v>
                </c:pt>
                <c:pt idx="120">
                  <c:v>243</c:v>
                </c:pt>
                <c:pt idx="121">
                  <c:v>245</c:v>
                </c:pt>
                <c:pt idx="122">
                  <c:v>247</c:v>
                </c:pt>
                <c:pt idx="123">
                  <c:v>249</c:v>
                </c:pt>
                <c:pt idx="124">
                  <c:v>251</c:v>
                </c:pt>
                <c:pt idx="125">
                  <c:v>253</c:v>
                </c:pt>
                <c:pt idx="126">
                  <c:v>255</c:v>
                </c:pt>
                <c:pt idx="127">
                  <c:v>257</c:v>
                </c:pt>
                <c:pt idx="128">
                  <c:v>259</c:v>
                </c:pt>
                <c:pt idx="129">
                  <c:v>261</c:v>
                </c:pt>
                <c:pt idx="130">
                  <c:v>263</c:v>
                </c:pt>
                <c:pt idx="131">
                  <c:v>265</c:v>
                </c:pt>
                <c:pt idx="132">
                  <c:v>267</c:v>
                </c:pt>
                <c:pt idx="133">
                  <c:v>269</c:v>
                </c:pt>
                <c:pt idx="134">
                  <c:v>271</c:v>
                </c:pt>
                <c:pt idx="135">
                  <c:v>273</c:v>
                </c:pt>
                <c:pt idx="136">
                  <c:v>275</c:v>
                </c:pt>
                <c:pt idx="137">
                  <c:v>277</c:v>
                </c:pt>
                <c:pt idx="138">
                  <c:v>279</c:v>
                </c:pt>
                <c:pt idx="139">
                  <c:v>281</c:v>
                </c:pt>
                <c:pt idx="140">
                  <c:v>283</c:v>
                </c:pt>
                <c:pt idx="141">
                  <c:v>285</c:v>
                </c:pt>
                <c:pt idx="142">
                  <c:v>287</c:v>
                </c:pt>
                <c:pt idx="143">
                  <c:v>289</c:v>
                </c:pt>
                <c:pt idx="144">
                  <c:v>291</c:v>
                </c:pt>
                <c:pt idx="145">
                  <c:v>293</c:v>
                </c:pt>
                <c:pt idx="146">
                  <c:v>295</c:v>
                </c:pt>
                <c:pt idx="147">
                  <c:v>297</c:v>
                </c:pt>
                <c:pt idx="148">
                  <c:v>299</c:v>
                </c:pt>
                <c:pt idx="149">
                  <c:v>301</c:v>
                </c:pt>
                <c:pt idx="150">
                  <c:v>303</c:v>
                </c:pt>
                <c:pt idx="151">
                  <c:v>305</c:v>
                </c:pt>
                <c:pt idx="152">
                  <c:v>307</c:v>
                </c:pt>
                <c:pt idx="153">
                  <c:v>309</c:v>
                </c:pt>
                <c:pt idx="154">
                  <c:v>311</c:v>
                </c:pt>
                <c:pt idx="155">
                  <c:v>313</c:v>
                </c:pt>
                <c:pt idx="156">
                  <c:v>315</c:v>
                </c:pt>
                <c:pt idx="157">
                  <c:v>317</c:v>
                </c:pt>
                <c:pt idx="158">
                  <c:v>319</c:v>
                </c:pt>
                <c:pt idx="159">
                  <c:v>321</c:v>
                </c:pt>
                <c:pt idx="160">
                  <c:v>323</c:v>
                </c:pt>
                <c:pt idx="161">
                  <c:v>325</c:v>
                </c:pt>
                <c:pt idx="162">
                  <c:v>327</c:v>
                </c:pt>
                <c:pt idx="163">
                  <c:v>329</c:v>
                </c:pt>
                <c:pt idx="164">
                  <c:v>331</c:v>
                </c:pt>
                <c:pt idx="165">
                  <c:v>333</c:v>
                </c:pt>
                <c:pt idx="166">
                  <c:v>335</c:v>
                </c:pt>
                <c:pt idx="167">
                  <c:v>337</c:v>
                </c:pt>
                <c:pt idx="168">
                  <c:v>339</c:v>
                </c:pt>
                <c:pt idx="169">
                  <c:v>341</c:v>
                </c:pt>
                <c:pt idx="170">
                  <c:v>343</c:v>
                </c:pt>
                <c:pt idx="171">
                  <c:v>345</c:v>
                </c:pt>
                <c:pt idx="172">
                  <c:v>347</c:v>
                </c:pt>
                <c:pt idx="173">
                  <c:v>349</c:v>
                </c:pt>
                <c:pt idx="174">
                  <c:v>351</c:v>
                </c:pt>
                <c:pt idx="175">
                  <c:v>353</c:v>
                </c:pt>
                <c:pt idx="176">
                  <c:v>355</c:v>
                </c:pt>
                <c:pt idx="177">
                  <c:v>357</c:v>
                </c:pt>
                <c:pt idx="178">
                  <c:v>359</c:v>
                </c:pt>
                <c:pt idx="179">
                  <c:v>361</c:v>
                </c:pt>
                <c:pt idx="180">
                  <c:v>363</c:v>
                </c:pt>
                <c:pt idx="181">
                  <c:v>365</c:v>
                </c:pt>
                <c:pt idx="182">
                  <c:v>367</c:v>
                </c:pt>
                <c:pt idx="183">
                  <c:v>369</c:v>
                </c:pt>
                <c:pt idx="184">
                  <c:v>371</c:v>
                </c:pt>
                <c:pt idx="185">
                  <c:v>373</c:v>
                </c:pt>
                <c:pt idx="186">
                  <c:v>375</c:v>
                </c:pt>
                <c:pt idx="187">
                  <c:v>377</c:v>
                </c:pt>
                <c:pt idx="188">
                  <c:v>379</c:v>
                </c:pt>
                <c:pt idx="189">
                  <c:v>381</c:v>
                </c:pt>
                <c:pt idx="190">
                  <c:v>383</c:v>
                </c:pt>
                <c:pt idx="191">
                  <c:v>385</c:v>
                </c:pt>
                <c:pt idx="192">
                  <c:v>387</c:v>
                </c:pt>
                <c:pt idx="193">
                  <c:v>389</c:v>
                </c:pt>
                <c:pt idx="194">
                  <c:v>391</c:v>
                </c:pt>
                <c:pt idx="195">
                  <c:v>393</c:v>
                </c:pt>
                <c:pt idx="196">
                  <c:v>395</c:v>
                </c:pt>
                <c:pt idx="197">
                  <c:v>397</c:v>
                </c:pt>
                <c:pt idx="198">
                  <c:v>399</c:v>
                </c:pt>
                <c:pt idx="199">
                  <c:v>401</c:v>
                </c:pt>
                <c:pt idx="200">
                  <c:v>403</c:v>
                </c:pt>
                <c:pt idx="201">
                  <c:v>405</c:v>
                </c:pt>
                <c:pt idx="202">
                  <c:v>407</c:v>
                </c:pt>
                <c:pt idx="203">
                  <c:v>409</c:v>
                </c:pt>
                <c:pt idx="204">
                  <c:v>411</c:v>
                </c:pt>
                <c:pt idx="205">
                  <c:v>413</c:v>
                </c:pt>
                <c:pt idx="206">
                  <c:v>415</c:v>
                </c:pt>
                <c:pt idx="207">
                  <c:v>417</c:v>
                </c:pt>
                <c:pt idx="208">
                  <c:v>419</c:v>
                </c:pt>
                <c:pt idx="209">
                  <c:v>421</c:v>
                </c:pt>
                <c:pt idx="210">
                  <c:v>423</c:v>
                </c:pt>
                <c:pt idx="211">
                  <c:v>425</c:v>
                </c:pt>
                <c:pt idx="212">
                  <c:v>427</c:v>
                </c:pt>
                <c:pt idx="213">
                  <c:v>429</c:v>
                </c:pt>
                <c:pt idx="214">
                  <c:v>431</c:v>
                </c:pt>
                <c:pt idx="215">
                  <c:v>433</c:v>
                </c:pt>
                <c:pt idx="216">
                  <c:v>435</c:v>
                </c:pt>
                <c:pt idx="217">
                  <c:v>437</c:v>
                </c:pt>
                <c:pt idx="218">
                  <c:v>439</c:v>
                </c:pt>
                <c:pt idx="219">
                  <c:v>441</c:v>
                </c:pt>
                <c:pt idx="220">
                  <c:v>443</c:v>
                </c:pt>
                <c:pt idx="221">
                  <c:v>445</c:v>
                </c:pt>
                <c:pt idx="222">
                  <c:v>447</c:v>
                </c:pt>
                <c:pt idx="223">
                  <c:v>449</c:v>
                </c:pt>
                <c:pt idx="224">
                  <c:v>451</c:v>
                </c:pt>
                <c:pt idx="225">
                  <c:v>453</c:v>
                </c:pt>
                <c:pt idx="226">
                  <c:v>455</c:v>
                </c:pt>
                <c:pt idx="227">
                  <c:v>457</c:v>
                </c:pt>
                <c:pt idx="228">
                  <c:v>459</c:v>
                </c:pt>
                <c:pt idx="229">
                  <c:v>461</c:v>
                </c:pt>
                <c:pt idx="230">
                  <c:v>463</c:v>
                </c:pt>
                <c:pt idx="231">
                  <c:v>465</c:v>
                </c:pt>
                <c:pt idx="232">
                  <c:v>467</c:v>
                </c:pt>
                <c:pt idx="233">
                  <c:v>469</c:v>
                </c:pt>
                <c:pt idx="234">
                  <c:v>471</c:v>
                </c:pt>
                <c:pt idx="235">
                  <c:v>473</c:v>
                </c:pt>
                <c:pt idx="236">
                  <c:v>475</c:v>
                </c:pt>
                <c:pt idx="237">
                  <c:v>477</c:v>
                </c:pt>
                <c:pt idx="238">
                  <c:v>479</c:v>
                </c:pt>
                <c:pt idx="239">
                  <c:v>481</c:v>
                </c:pt>
                <c:pt idx="240">
                  <c:v>483</c:v>
                </c:pt>
                <c:pt idx="241">
                  <c:v>485</c:v>
                </c:pt>
                <c:pt idx="242">
                  <c:v>487</c:v>
                </c:pt>
                <c:pt idx="243">
                  <c:v>489</c:v>
                </c:pt>
                <c:pt idx="244">
                  <c:v>491</c:v>
                </c:pt>
                <c:pt idx="245">
                  <c:v>493</c:v>
                </c:pt>
                <c:pt idx="246">
                  <c:v>495</c:v>
                </c:pt>
                <c:pt idx="247">
                  <c:v>497</c:v>
                </c:pt>
                <c:pt idx="248">
                  <c:v>499</c:v>
                </c:pt>
                <c:pt idx="249">
                  <c:v>501</c:v>
                </c:pt>
                <c:pt idx="250">
                  <c:v>503</c:v>
                </c:pt>
                <c:pt idx="251">
                  <c:v>505</c:v>
                </c:pt>
                <c:pt idx="252">
                  <c:v>507</c:v>
                </c:pt>
                <c:pt idx="253">
                  <c:v>509</c:v>
                </c:pt>
                <c:pt idx="254">
                  <c:v>511</c:v>
                </c:pt>
                <c:pt idx="255">
                  <c:v>513</c:v>
                </c:pt>
                <c:pt idx="256">
                  <c:v>515</c:v>
                </c:pt>
                <c:pt idx="257">
                  <c:v>517</c:v>
                </c:pt>
                <c:pt idx="258">
                  <c:v>519</c:v>
                </c:pt>
                <c:pt idx="259">
                  <c:v>521</c:v>
                </c:pt>
                <c:pt idx="260">
                  <c:v>523</c:v>
                </c:pt>
                <c:pt idx="261">
                  <c:v>525</c:v>
                </c:pt>
                <c:pt idx="262">
                  <c:v>527</c:v>
                </c:pt>
                <c:pt idx="263">
                  <c:v>529</c:v>
                </c:pt>
                <c:pt idx="264">
                  <c:v>531</c:v>
                </c:pt>
                <c:pt idx="265">
                  <c:v>533</c:v>
                </c:pt>
                <c:pt idx="266">
                  <c:v>535</c:v>
                </c:pt>
                <c:pt idx="267">
                  <c:v>537</c:v>
                </c:pt>
                <c:pt idx="268">
                  <c:v>539</c:v>
                </c:pt>
                <c:pt idx="269">
                  <c:v>541</c:v>
                </c:pt>
                <c:pt idx="270">
                  <c:v>543</c:v>
                </c:pt>
                <c:pt idx="271">
                  <c:v>545</c:v>
                </c:pt>
                <c:pt idx="272">
                  <c:v>547</c:v>
                </c:pt>
                <c:pt idx="273">
                  <c:v>549</c:v>
                </c:pt>
                <c:pt idx="274">
                  <c:v>551</c:v>
                </c:pt>
                <c:pt idx="275">
                  <c:v>553</c:v>
                </c:pt>
                <c:pt idx="276">
                  <c:v>555</c:v>
                </c:pt>
                <c:pt idx="277">
                  <c:v>557</c:v>
                </c:pt>
                <c:pt idx="278">
                  <c:v>559</c:v>
                </c:pt>
                <c:pt idx="279">
                  <c:v>561</c:v>
                </c:pt>
                <c:pt idx="280">
                  <c:v>563</c:v>
                </c:pt>
                <c:pt idx="281">
                  <c:v>565</c:v>
                </c:pt>
                <c:pt idx="282">
                  <c:v>567</c:v>
                </c:pt>
                <c:pt idx="283">
                  <c:v>569</c:v>
                </c:pt>
                <c:pt idx="284">
                  <c:v>571</c:v>
                </c:pt>
                <c:pt idx="285">
                  <c:v>573</c:v>
                </c:pt>
                <c:pt idx="286">
                  <c:v>575</c:v>
                </c:pt>
                <c:pt idx="287">
                  <c:v>577</c:v>
                </c:pt>
                <c:pt idx="288">
                  <c:v>579</c:v>
                </c:pt>
                <c:pt idx="289">
                  <c:v>581</c:v>
                </c:pt>
                <c:pt idx="290">
                  <c:v>583</c:v>
                </c:pt>
                <c:pt idx="291">
                  <c:v>585</c:v>
                </c:pt>
                <c:pt idx="292">
                  <c:v>587</c:v>
                </c:pt>
                <c:pt idx="293">
                  <c:v>589</c:v>
                </c:pt>
                <c:pt idx="294">
                  <c:v>591</c:v>
                </c:pt>
                <c:pt idx="295">
                  <c:v>593</c:v>
                </c:pt>
                <c:pt idx="296">
                  <c:v>595</c:v>
                </c:pt>
                <c:pt idx="297">
                  <c:v>597</c:v>
                </c:pt>
                <c:pt idx="298">
                  <c:v>599</c:v>
                </c:pt>
                <c:pt idx="299">
                  <c:v>601</c:v>
                </c:pt>
                <c:pt idx="300">
                  <c:v>603</c:v>
                </c:pt>
                <c:pt idx="301">
                  <c:v>605</c:v>
                </c:pt>
                <c:pt idx="302">
                  <c:v>607</c:v>
                </c:pt>
                <c:pt idx="303">
                  <c:v>609</c:v>
                </c:pt>
                <c:pt idx="304">
                  <c:v>611</c:v>
                </c:pt>
                <c:pt idx="305">
                  <c:v>613</c:v>
                </c:pt>
                <c:pt idx="306">
                  <c:v>615</c:v>
                </c:pt>
                <c:pt idx="307">
                  <c:v>617</c:v>
                </c:pt>
                <c:pt idx="308">
                  <c:v>619</c:v>
                </c:pt>
                <c:pt idx="309">
                  <c:v>621</c:v>
                </c:pt>
                <c:pt idx="310">
                  <c:v>623</c:v>
                </c:pt>
                <c:pt idx="311">
                  <c:v>625</c:v>
                </c:pt>
                <c:pt idx="312">
                  <c:v>627</c:v>
                </c:pt>
                <c:pt idx="313">
                  <c:v>629</c:v>
                </c:pt>
                <c:pt idx="314">
                  <c:v>631</c:v>
                </c:pt>
                <c:pt idx="315">
                  <c:v>633</c:v>
                </c:pt>
                <c:pt idx="316">
                  <c:v>635</c:v>
                </c:pt>
                <c:pt idx="317">
                  <c:v>637</c:v>
                </c:pt>
                <c:pt idx="318">
                  <c:v>639</c:v>
                </c:pt>
                <c:pt idx="319">
                  <c:v>641</c:v>
                </c:pt>
                <c:pt idx="320">
                  <c:v>643</c:v>
                </c:pt>
                <c:pt idx="321">
                  <c:v>645</c:v>
                </c:pt>
                <c:pt idx="322">
                  <c:v>647</c:v>
                </c:pt>
                <c:pt idx="323">
                  <c:v>649</c:v>
                </c:pt>
                <c:pt idx="324">
                  <c:v>651</c:v>
                </c:pt>
                <c:pt idx="325">
                  <c:v>653</c:v>
                </c:pt>
                <c:pt idx="326">
                  <c:v>655</c:v>
                </c:pt>
                <c:pt idx="327">
                  <c:v>657</c:v>
                </c:pt>
                <c:pt idx="328">
                  <c:v>659</c:v>
                </c:pt>
                <c:pt idx="329">
                  <c:v>661</c:v>
                </c:pt>
                <c:pt idx="330">
                  <c:v>663</c:v>
                </c:pt>
                <c:pt idx="331">
                  <c:v>665</c:v>
                </c:pt>
                <c:pt idx="332">
                  <c:v>667</c:v>
                </c:pt>
                <c:pt idx="333">
                  <c:v>669</c:v>
                </c:pt>
                <c:pt idx="334">
                  <c:v>671</c:v>
                </c:pt>
                <c:pt idx="335">
                  <c:v>673</c:v>
                </c:pt>
                <c:pt idx="336">
                  <c:v>675</c:v>
                </c:pt>
                <c:pt idx="337">
                  <c:v>677</c:v>
                </c:pt>
                <c:pt idx="338">
                  <c:v>679</c:v>
                </c:pt>
                <c:pt idx="339">
                  <c:v>681</c:v>
                </c:pt>
                <c:pt idx="340">
                  <c:v>683</c:v>
                </c:pt>
                <c:pt idx="341">
                  <c:v>685</c:v>
                </c:pt>
                <c:pt idx="342">
                  <c:v>687</c:v>
                </c:pt>
                <c:pt idx="343">
                  <c:v>689</c:v>
                </c:pt>
                <c:pt idx="344">
                  <c:v>691</c:v>
                </c:pt>
                <c:pt idx="345">
                  <c:v>693</c:v>
                </c:pt>
                <c:pt idx="346">
                  <c:v>695</c:v>
                </c:pt>
                <c:pt idx="347">
                  <c:v>697</c:v>
                </c:pt>
                <c:pt idx="348">
                  <c:v>699</c:v>
                </c:pt>
                <c:pt idx="349">
                  <c:v>701</c:v>
                </c:pt>
                <c:pt idx="350">
                  <c:v>703</c:v>
                </c:pt>
                <c:pt idx="351">
                  <c:v>705</c:v>
                </c:pt>
                <c:pt idx="352">
                  <c:v>707</c:v>
                </c:pt>
                <c:pt idx="353">
                  <c:v>709</c:v>
                </c:pt>
                <c:pt idx="354">
                  <c:v>711</c:v>
                </c:pt>
                <c:pt idx="355">
                  <c:v>713</c:v>
                </c:pt>
                <c:pt idx="356">
                  <c:v>715</c:v>
                </c:pt>
                <c:pt idx="357">
                  <c:v>717</c:v>
                </c:pt>
                <c:pt idx="358">
                  <c:v>719</c:v>
                </c:pt>
                <c:pt idx="359">
                  <c:v>721</c:v>
                </c:pt>
                <c:pt idx="360">
                  <c:v>723</c:v>
                </c:pt>
                <c:pt idx="361">
                  <c:v>725</c:v>
                </c:pt>
                <c:pt idx="362">
                  <c:v>727</c:v>
                </c:pt>
                <c:pt idx="363">
                  <c:v>729</c:v>
                </c:pt>
                <c:pt idx="364">
                  <c:v>731</c:v>
                </c:pt>
                <c:pt idx="365">
                  <c:v>733</c:v>
                </c:pt>
                <c:pt idx="366">
                  <c:v>735</c:v>
                </c:pt>
                <c:pt idx="367">
                  <c:v>737</c:v>
                </c:pt>
                <c:pt idx="368">
                  <c:v>739</c:v>
                </c:pt>
                <c:pt idx="369">
                  <c:v>741</c:v>
                </c:pt>
                <c:pt idx="370">
                  <c:v>743</c:v>
                </c:pt>
                <c:pt idx="371">
                  <c:v>745</c:v>
                </c:pt>
                <c:pt idx="372">
                  <c:v>747</c:v>
                </c:pt>
                <c:pt idx="373">
                  <c:v>749</c:v>
                </c:pt>
                <c:pt idx="374">
                  <c:v>751</c:v>
                </c:pt>
                <c:pt idx="375">
                  <c:v>753</c:v>
                </c:pt>
                <c:pt idx="376">
                  <c:v>755</c:v>
                </c:pt>
                <c:pt idx="377">
                  <c:v>757</c:v>
                </c:pt>
                <c:pt idx="378">
                  <c:v>759</c:v>
                </c:pt>
                <c:pt idx="379">
                  <c:v>761</c:v>
                </c:pt>
                <c:pt idx="380">
                  <c:v>763</c:v>
                </c:pt>
                <c:pt idx="381">
                  <c:v>765</c:v>
                </c:pt>
                <c:pt idx="382">
                  <c:v>767</c:v>
                </c:pt>
                <c:pt idx="383">
                  <c:v>769</c:v>
                </c:pt>
                <c:pt idx="384">
                  <c:v>771</c:v>
                </c:pt>
                <c:pt idx="385">
                  <c:v>773</c:v>
                </c:pt>
                <c:pt idx="386">
                  <c:v>775</c:v>
                </c:pt>
                <c:pt idx="387">
                  <c:v>777</c:v>
                </c:pt>
                <c:pt idx="388">
                  <c:v>779</c:v>
                </c:pt>
                <c:pt idx="389">
                  <c:v>781</c:v>
                </c:pt>
                <c:pt idx="390">
                  <c:v>783</c:v>
                </c:pt>
                <c:pt idx="391">
                  <c:v>785</c:v>
                </c:pt>
                <c:pt idx="392">
                  <c:v>787</c:v>
                </c:pt>
                <c:pt idx="393">
                  <c:v>789</c:v>
                </c:pt>
                <c:pt idx="394">
                  <c:v>791</c:v>
                </c:pt>
                <c:pt idx="395">
                  <c:v>793</c:v>
                </c:pt>
                <c:pt idx="396">
                  <c:v>795</c:v>
                </c:pt>
                <c:pt idx="397">
                  <c:v>797</c:v>
                </c:pt>
                <c:pt idx="398">
                  <c:v>799</c:v>
                </c:pt>
                <c:pt idx="399">
                  <c:v>801</c:v>
                </c:pt>
                <c:pt idx="400">
                  <c:v>803</c:v>
                </c:pt>
                <c:pt idx="401">
                  <c:v>805</c:v>
                </c:pt>
                <c:pt idx="402">
                  <c:v>807</c:v>
                </c:pt>
                <c:pt idx="403">
                  <c:v>809</c:v>
                </c:pt>
                <c:pt idx="404">
                  <c:v>811</c:v>
                </c:pt>
                <c:pt idx="405">
                  <c:v>813</c:v>
                </c:pt>
                <c:pt idx="406">
                  <c:v>815</c:v>
                </c:pt>
                <c:pt idx="407">
                  <c:v>817</c:v>
                </c:pt>
                <c:pt idx="408">
                  <c:v>819</c:v>
                </c:pt>
                <c:pt idx="409">
                  <c:v>821</c:v>
                </c:pt>
                <c:pt idx="410">
                  <c:v>823</c:v>
                </c:pt>
                <c:pt idx="411">
                  <c:v>825</c:v>
                </c:pt>
                <c:pt idx="412">
                  <c:v>827</c:v>
                </c:pt>
                <c:pt idx="413">
                  <c:v>829</c:v>
                </c:pt>
                <c:pt idx="414">
                  <c:v>831</c:v>
                </c:pt>
                <c:pt idx="415">
                  <c:v>833</c:v>
                </c:pt>
                <c:pt idx="416">
                  <c:v>835</c:v>
                </c:pt>
                <c:pt idx="417">
                  <c:v>837</c:v>
                </c:pt>
                <c:pt idx="418">
                  <c:v>839</c:v>
                </c:pt>
                <c:pt idx="419">
                  <c:v>841</c:v>
                </c:pt>
                <c:pt idx="420">
                  <c:v>843</c:v>
                </c:pt>
                <c:pt idx="421">
                  <c:v>845</c:v>
                </c:pt>
                <c:pt idx="422">
                  <c:v>847</c:v>
                </c:pt>
                <c:pt idx="423">
                  <c:v>849</c:v>
                </c:pt>
                <c:pt idx="424">
                  <c:v>851</c:v>
                </c:pt>
                <c:pt idx="425">
                  <c:v>853</c:v>
                </c:pt>
                <c:pt idx="426">
                  <c:v>855</c:v>
                </c:pt>
                <c:pt idx="427">
                  <c:v>857</c:v>
                </c:pt>
                <c:pt idx="428">
                  <c:v>859</c:v>
                </c:pt>
                <c:pt idx="429">
                  <c:v>861</c:v>
                </c:pt>
                <c:pt idx="430">
                  <c:v>863</c:v>
                </c:pt>
                <c:pt idx="431">
                  <c:v>865</c:v>
                </c:pt>
                <c:pt idx="432">
                  <c:v>867</c:v>
                </c:pt>
                <c:pt idx="433">
                  <c:v>869</c:v>
                </c:pt>
                <c:pt idx="434">
                  <c:v>871</c:v>
                </c:pt>
                <c:pt idx="435">
                  <c:v>873</c:v>
                </c:pt>
                <c:pt idx="436">
                  <c:v>875</c:v>
                </c:pt>
                <c:pt idx="437">
                  <c:v>877</c:v>
                </c:pt>
                <c:pt idx="438">
                  <c:v>879</c:v>
                </c:pt>
                <c:pt idx="439">
                  <c:v>881</c:v>
                </c:pt>
                <c:pt idx="440">
                  <c:v>883</c:v>
                </c:pt>
                <c:pt idx="441">
                  <c:v>885</c:v>
                </c:pt>
                <c:pt idx="442">
                  <c:v>887</c:v>
                </c:pt>
                <c:pt idx="443">
                  <c:v>889</c:v>
                </c:pt>
                <c:pt idx="444">
                  <c:v>891</c:v>
                </c:pt>
                <c:pt idx="445">
                  <c:v>893</c:v>
                </c:pt>
                <c:pt idx="446">
                  <c:v>895</c:v>
                </c:pt>
                <c:pt idx="447">
                  <c:v>897</c:v>
                </c:pt>
                <c:pt idx="448">
                  <c:v>899</c:v>
                </c:pt>
                <c:pt idx="449">
                  <c:v>901</c:v>
                </c:pt>
              </c:numCache>
            </c:numRef>
          </c:xVal>
          <c:yVal>
            <c:numRef>
              <c:f>'Exp 8'!$Z$455:$Z$904</c:f>
              <c:numCache>
                <c:formatCode>General</c:formatCode>
                <c:ptCount val="450"/>
                <c:pt idx="0">
                  <c:v>24.824082100000002</c:v>
                </c:pt>
                <c:pt idx="1">
                  <c:v>41.740492000000003</c:v>
                </c:pt>
                <c:pt idx="2">
                  <c:v>41.740492000000003</c:v>
                </c:pt>
                <c:pt idx="3">
                  <c:v>39.83864710000001</c:v>
                </c:pt>
                <c:pt idx="4">
                  <c:v>39.83864710000001</c:v>
                </c:pt>
                <c:pt idx="5">
                  <c:v>39.938744200000009</c:v>
                </c:pt>
                <c:pt idx="6">
                  <c:v>39.938744200000009</c:v>
                </c:pt>
                <c:pt idx="7">
                  <c:v>39.938744200000009</c:v>
                </c:pt>
                <c:pt idx="8">
                  <c:v>39.137967400000001</c:v>
                </c:pt>
                <c:pt idx="9">
                  <c:v>39.137967400000001</c:v>
                </c:pt>
                <c:pt idx="10">
                  <c:v>38.337190600000007</c:v>
                </c:pt>
                <c:pt idx="11">
                  <c:v>38.337190600000007</c:v>
                </c:pt>
                <c:pt idx="12">
                  <c:v>37.336219600000007</c:v>
                </c:pt>
                <c:pt idx="13">
                  <c:v>37.336219600000007</c:v>
                </c:pt>
                <c:pt idx="14">
                  <c:v>37.336219600000007</c:v>
                </c:pt>
                <c:pt idx="15">
                  <c:v>36.535442800000006</c:v>
                </c:pt>
                <c:pt idx="16">
                  <c:v>36.535442800000006</c:v>
                </c:pt>
                <c:pt idx="17">
                  <c:v>36.135054400000001</c:v>
                </c:pt>
                <c:pt idx="18">
                  <c:v>36.135054400000001</c:v>
                </c:pt>
                <c:pt idx="19">
                  <c:v>36.135054400000001</c:v>
                </c:pt>
                <c:pt idx="20">
                  <c:v>35.234180500000008</c:v>
                </c:pt>
                <c:pt idx="21">
                  <c:v>35.234180500000008</c:v>
                </c:pt>
                <c:pt idx="22">
                  <c:v>34.633597900000005</c:v>
                </c:pt>
                <c:pt idx="23">
                  <c:v>34.633597900000005</c:v>
                </c:pt>
                <c:pt idx="24">
                  <c:v>34.633597900000005</c:v>
                </c:pt>
                <c:pt idx="25">
                  <c:v>34.033015300000002</c:v>
                </c:pt>
                <c:pt idx="26">
                  <c:v>34.033015300000002</c:v>
                </c:pt>
                <c:pt idx="27">
                  <c:v>33.532529799999999</c:v>
                </c:pt>
                <c:pt idx="28">
                  <c:v>33.532529799999999</c:v>
                </c:pt>
                <c:pt idx="29">
                  <c:v>33.532529799999999</c:v>
                </c:pt>
                <c:pt idx="30">
                  <c:v>32.631655900000005</c:v>
                </c:pt>
                <c:pt idx="31">
                  <c:v>32.631655900000005</c:v>
                </c:pt>
                <c:pt idx="32">
                  <c:v>32.331364600000008</c:v>
                </c:pt>
                <c:pt idx="33">
                  <c:v>32.331364600000008</c:v>
                </c:pt>
                <c:pt idx="34">
                  <c:v>32.331364600000008</c:v>
                </c:pt>
                <c:pt idx="35">
                  <c:v>31.730782000000001</c:v>
                </c:pt>
                <c:pt idx="36">
                  <c:v>31.730782000000001</c:v>
                </c:pt>
                <c:pt idx="37">
                  <c:v>30.9300052</c:v>
                </c:pt>
                <c:pt idx="38">
                  <c:v>30.9300052</c:v>
                </c:pt>
                <c:pt idx="39">
                  <c:v>30.9300052</c:v>
                </c:pt>
                <c:pt idx="40">
                  <c:v>30.529616800000003</c:v>
                </c:pt>
                <c:pt idx="41">
                  <c:v>30.529616800000003</c:v>
                </c:pt>
                <c:pt idx="42">
                  <c:v>30.229325500000002</c:v>
                </c:pt>
                <c:pt idx="43">
                  <c:v>30.229325500000002</c:v>
                </c:pt>
                <c:pt idx="44">
                  <c:v>30.229325500000002</c:v>
                </c:pt>
                <c:pt idx="45">
                  <c:v>29.628742899999999</c:v>
                </c:pt>
                <c:pt idx="46">
                  <c:v>29.628742899999999</c:v>
                </c:pt>
                <c:pt idx="47">
                  <c:v>29.128257399999999</c:v>
                </c:pt>
                <c:pt idx="48">
                  <c:v>29.128257399999999</c:v>
                </c:pt>
                <c:pt idx="49">
                  <c:v>29.128257399999999</c:v>
                </c:pt>
                <c:pt idx="50">
                  <c:v>28.627771899999999</c:v>
                </c:pt>
                <c:pt idx="51">
                  <c:v>28.627771899999999</c:v>
                </c:pt>
                <c:pt idx="52">
                  <c:v>28.327480600000001</c:v>
                </c:pt>
                <c:pt idx="53">
                  <c:v>28.327480600000001</c:v>
                </c:pt>
                <c:pt idx="54">
                  <c:v>28.327480600000001</c:v>
                </c:pt>
                <c:pt idx="55">
                  <c:v>27.626800899999999</c:v>
                </c:pt>
                <c:pt idx="56">
                  <c:v>27.626800899999999</c:v>
                </c:pt>
                <c:pt idx="57">
                  <c:v>27.226412500000002</c:v>
                </c:pt>
                <c:pt idx="58">
                  <c:v>27.226412500000002</c:v>
                </c:pt>
                <c:pt idx="59">
                  <c:v>27.226412500000002</c:v>
                </c:pt>
                <c:pt idx="60">
                  <c:v>27.026218300000004</c:v>
                </c:pt>
                <c:pt idx="61">
                  <c:v>27.026218300000004</c:v>
                </c:pt>
                <c:pt idx="62">
                  <c:v>26.826024100000001</c:v>
                </c:pt>
                <c:pt idx="63">
                  <c:v>26.826024100000001</c:v>
                </c:pt>
                <c:pt idx="64">
                  <c:v>26.826024100000001</c:v>
                </c:pt>
                <c:pt idx="65">
                  <c:v>26.926121200000001</c:v>
                </c:pt>
                <c:pt idx="66">
                  <c:v>26.926121200000001</c:v>
                </c:pt>
                <c:pt idx="67">
                  <c:v>26.425635700000001</c:v>
                </c:pt>
                <c:pt idx="68">
                  <c:v>26.425635700000001</c:v>
                </c:pt>
                <c:pt idx="69">
                  <c:v>26.425635700000001</c:v>
                </c:pt>
                <c:pt idx="70">
                  <c:v>26.225441500000002</c:v>
                </c:pt>
                <c:pt idx="71">
                  <c:v>26.225441500000002</c:v>
                </c:pt>
                <c:pt idx="72">
                  <c:v>25.925150200000001</c:v>
                </c:pt>
                <c:pt idx="73">
                  <c:v>25.925150200000001</c:v>
                </c:pt>
                <c:pt idx="74">
                  <c:v>25.925150200000001</c:v>
                </c:pt>
                <c:pt idx="75">
                  <c:v>25.825053100000002</c:v>
                </c:pt>
                <c:pt idx="76">
                  <c:v>25.825053100000002</c:v>
                </c:pt>
                <c:pt idx="77">
                  <c:v>25.424664700000001</c:v>
                </c:pt>
                <c:pt idx="78">
                  <c:v>25.424664700000001</c:v>
                </c:pt>
                <c:pt idx="79">
                  <c:v>25.424664700000001</c:v>
                </c:pt>
                <c:pt idx="80">
                  <c:v>25.224470500000002</c:v>
                </c:pt>
                <c:pt idx="81">
                  <c:v>25.224470500000002</c:v>
                </c:pt>
                <c:pt idx="82">
                  <c:v>25.224470500000002</c:v>
                </c:pt>
                <c:pt idx="83">
                  <c:v>25.224470500000002</c:v>
                </c:pt>
                <c:pt idx="84">
                  <c:v>25.224470500000002</c:v>
                </c:pt>
                <c:pt idx="85">
                  <c:v>24.924179200000001</c:v>
                </c:pt>
                <c:pt idx="86">
                  <c:v>24.924179200000001</c:v>
                </c:pt>
                <c:pt idx="87">
                  <c:v>24.723985000000003</c:v>
                </c:pt>
                <c:pt idx="88">
                  <c:v>24.723985000000003</c:v>
                </c:pt>
                <c:pt idx="89">
                  <c:v>24.723985000000003</c:v>
                </c:pt>
                <c:pt idx="90">
                  <c:v>24.6238879</c:v>
                </c:pt>
                <c:pt idx="91">
                  <c:v>24.6238879</c:v>
                </c:pt>
                <c:pt idx="92">
                  <c:v>24.5237908</c:v>
                </c:pt>
                <c:pt idx="93">
                  <c:v>24.5237908</c:v>
                </c:pt>
                <c:pt idx="94">
                  <c:v>24.5237908</c:v>
                </c:pt>
                <c:pt idx="95">
                  <c:v>24.423693700000001</c:v>
                </c:pt>
                <c:pt idx="96">
                  <c:v>24.423693700000001</c:v>
                </c:pt>
                <c:pt idx="97">
                  <c:v>24.223499500000003</c:v>
                </c:pt>
                <c:pt idx="98">
                  <c:v>24.223499500000003</c:v>
                </c:pt>
                <c:pt idx="99">
                  <c:v>24.223499500000003</c:v>
                </c:pt>
                <c:pt idx="100">
                  <c:v>23.923208200000001</c:v>
                </c:pt>
                <c:pt idx="101">
                  <c:v>23.923208200000001</c:v>
                </c:pt>
                <c:pt idx="102">
                  <c:v>23.823111100000002</c:v>
                </c:pt>
                <c:pt idx="103">
                  <c:v>23.823111100000002</c:v>
                </c:pt>
                <c:pt idx="104">
                  <c:v>23.823111100000002</c:v>
                </c:pt>
                <c:pt idx="105">
                  <c:v>23.6229169</c:v>
                </c:pt>
                <c:pt idx="106">
                  <c:v>23.6229169</c:v>
                </c:pt>
                <c:pt idx="107">
                  <c:v>23.322625600000002</c:v>
                </c:pt>
                <c:pt idx="108">
                  <c:v>23.322625600000002</c:v>
                </c:pt>
                <c:pt idx="109">
                  <c:v>23.322625600000002</c:v>
                </c:pt>
                <c:pt idx="110">
                  <c:v>23.222528499999999</c:v>
                </c:pt>
                <c:pt idx="111">
                  <c:v>23.222528499999999</c:v>
                </c:pt>
                <c:pt idx="112">
                  <c:v>22.922237200000001</c:v>
                </c:pt>
                <c:pt idx="113">
                  <c:v>22.922237200000001</c:v>
                </c:pt>
                <c:pt idx="114">
                  <c:v>22.922237200000001</c:v>
                </c:pt>
                <c:pt idx="115">
                  <c:v>22.6219459</c:v>
                </c:pt>
                <c:pt idx="116">
                  <c:v>22.6219459</c:v>
                </c:pt>
                <c:pt idx="117">
                  <c:v>22.421751700000002</c:v>
                </c:pt>
                <c:pt idx="118">
                  <c:v>22.421751700000002</c:v>
                </c:pt>
                <c:pt idx="119">
                  <c:v>22.421751700000002</c:v>
                </c:pt>
                <c:pt idx="120">
                  <c:v>22.1214604</c:v>
                </c:pt>
                <c:pt idx="121">
                  <c:v>22.1214604</c:v>
                </c:pt>
                <c:pt idx="122">
                  <c:v>22.021363300000001</c:v>
                </c:pt>
                <c:pt idx="123">
                  <c:v>22.021363300000001</c:v>
                </c:pt>
                <c:pt idx="124">
                  <c:v>22.021363300000001</c:v>
                </c:pt>
                <c:pt idx="125">
                  <c:v>22.021363300000001</c:v>
                </c:pt>
                <c:pt idx="126">
                  <c:v>22.021363300000001</c:v>
                </c:pt>
                <c:pt idx="127">
                  <c:v>21.721071999999999</c:v>
                </c:pt>
                <c:pt idx="128">
                  <c:v>21.721071999999999</c:v>
                </c:pt>
                <c:pt idx="129">
                  <c:v>21.721071999999999</c:v>
                </c:pt>
                <c:pt idx="130">
                  <c:v>21.520877800000001</c:v>
                </c:pt>
                <c:pt idx="131">
                  <c:v>21.520877800000001</c:v>
                </c:pt>
                <c:pt idx="132">
                  <c:v>21.420780700000002</c:v>
                </c:pt>
                <c:pt idx="133">
                  <c:v>21.420780700000002</c:v>
                </c:pt>
                <c:pt idx="134">
                  <c:v>21.420780700000002</c:v>
                </c:pt>
                <c:pt idx="135">
                  <c:v>21.320683600000002</c:v>
                </c:pt>
                <c:pt idx="136">
                  <c:v>21.320683600000002</c:v>
                </c:pt>
                <c:pt idx="137">
                  <c:v>21.1204894</c:v>
                </c:pt>
                <c:pt idx="138">
                  <c:v>21.1204894</c:v>
                </c:pt>
                <c:pt idx="139">
                  <c:v>21.1204894</c:v>
                </c:pt>
                <c:pt idx="140">
                  <c:v>20.920295200000002</c:v>
                </c:pt>
                <c:pt idx="141">
                  <c:v>20.920295200000002</c:v>
                </c:pt>
                <c:pt idx="142">
                  <c:v>20.820198100000002</c:v>
                </c:pt>
                <c:pt idx="143">
                  <c:v>20.820198100000002</c:v>
                </c:pt>
                <c:pt idx="144">
                  <c:v>20.820198100000002</c:v>
                </c:pt>
                <c:pt idx="145">
                  <c:v>20.720101</c:v>
                </c:pt>
                <c:pt idx="146">
                  <c:v>20.720101</c:v>
                </c:pt>
                <c:pt idx="147">
                  <c:v>20.6200039</c:v>
                </c:pt>
                <c:pt idx="148">
                  <c:v>20.6200039</c:v>
                </c:pt>
                <c:pt idx="149">
                  <c:v>20.6200039</c:v>
                </c:pt>
                <c:pt idx="150">
                  <c:v>20.519906800000001</c:v>
                </c:pt>
                <c:pt idx="151">
                  <c:v>20.519906800000001</c:v>
                </c:pt>
                <c:pt idx="152">
                  <c:v>20.419809699999998</c:v>
                </c:pt>
                <c:pt idx="153">
                  <c:v>20.419809699999998</c:v>
                </c:pt>
                <c:pt idx="154">
                  <c:v>20.419809699999998</c:v>
                </c:pt>
                <c:pt idx="155">
                  <c:v>20.519906800000001</c:v>
                </c:pt>
                <c:pt idx="156">
                  <c:v>20.519906800000001</c:v>
                </c:pt>
                <c:pt idx="157">
                  <c:v>20.519906800000001</c:v>
                </c:pt>
                <c:pt idx="158">
                  <c:v>20.519906800000001</c:v>
                </c:pt>
                <c:pt idx="159">
                  <c:v>20.519906800000001</c:v>
                </c:pt>
                <c:pt idx="160">
                  <c:v>20.519906800000001</c:v>
                </c:pt>
                <c:pt idx="161">
                  <c:v>20.519906800000001</c:v>
                </c:pt>
                <c:pt idx="162">
                  <c:v>20.319712600000003</c:v>
                </c:pt>
                <c:pt idx="163">
                  <c:v>20.319712600000003</c:v>
                </c:pt>
                <c:pt idx="164">
                  <c:v>20.319712600000003</c:v>
                </c:pt>
                <c:pt idx="165">
                  <c:v>20.319712600000003</c:v>
                </c:pt>
                <c:pt idx="166">
                  <c:v>20.319712600000003</c:v>
                </c:pt>
                <c:pt idx="167">
                  <c:v>20.1195184</c:v>
                </c:pt>
                <c:pt idx="168">
                  <c:v>20.1195184</c:v>
                </c:pt>
                <c:pt idx="169">
                  <c:v>20.1195184</c:v>
                </c:pt>
                <c:pt idx="170">
                  <c:v>19.919324199999998</c:v>
                </c:pt>
                <c:pt idx="171">
                  <c:v>19.919324199999998</c:v>
                </c:pt>
                <c:pt idx="172">
                  <c:v>19.919324199999998</c:v>
                </c:pt>
                <c:pt idx="173">
                  <c:v>19.919324199999998</c:v>
                </c:pt>
                <c:pt idx="174">
                  <c:v>19.919324199999998</c:v>
                </c:pt>
                <c:pt idx="175">
                  <c:v>19.819227100000003</c:v>
                </c:pt>
                <c:pt idx="176">
                  <c:v>19.819227100000003</c:v>
                </c:pt>
                <c:pt idx="177">
                  <c:v>19.71913</c:v>
                </c:pt>
                <c:pt idx="178">
                  <c:v>19.71913</c:v>
                </c:pt>
                <c:pt idx="179">
                  <c:v>19.71913</c:v>
                </c:pt>
                <c:pt idx="180">
                  <c:v>19.619032900000001</c:v>
                </c:pt>
                <c:pt idx="181">
                  <c:v>19.619032900000001</c:v>
                </c:pt>
                <c:pt idx="182">
                  <c:v>19.418838699999998</c:v>
                </c:pt>
                <c:pt idx="183">
                  <c:v>19.418838699999998</c:v>
                </c:pt>
                <c:pt idx="184">
                  <c:v>19.418838699999998</c:v>
                </c:pt>
                <c:pt idx="185">
                  <c:v>19.2186445</c:v>
                </c:pt>
                <c:pt idx="186">
                  <c:v>19.2186445</c:v>
                </c:pt>
                <c:pt idx="187">
                  <c:v>19.2186445</c:v>
                </c:pt>
                <c:pt idx="188">
                  <c:v>19.2186445</c:v>
                </c:pt>
                <c:pt idx="189">
                  <c:v>19.2186445</c:v>
                </c:pt>
                <c:pt idx="190">
                  <c:v>19.118547400000001</c:v>
                </c:pt>
                <c:pt idx="191">
                  <c:v>19.118547400000001</c:v>
                </c:pt>
                <c:pt idx="192">
                  <c:v>19.018450300000001</c:v>
                </c:pt>
                <c:pt idx="193">
                  <c:v>19.018450300000001</c:v>
                </c:pt>
                <c:pt idx="194">
                  <c:v>19.018450300000001</c:v>
                </c:pt>
                <c:pt idx="195">
                  <c:v>18.918353199999999</c:v>
                </c:pt>
                <c:pt idx="196">
                  <c:v>18.918353199999999</c:v>
                </c:pt>
                <c:pt idx="197">
                  <c:v>18.918353199999999</c:v>
                </c:pt>
                <c:pt idx="198">
                  <c:v>18.918353199999999</c:v>
                </c:pt>
                <c:pt idx="199">
                  <c:v>18.918353199999999</c:v>
                </c:pt>
                <c:pt idx="200">
                  <c:v>18.818256100000003</c:v>
                </c:pt>
                <c:pt idx="201">
                  <c:v>18.818256100000003</c:v>
                </c:pt>
                <c:pt idx="202">
                  <c:v>18.718159</c:v>
                </c:pt>
                <c:pt idx="203">
                  <c:v>18.718159</c:v>
                </c:pt>
                <c:pt idx="204">
                  <c:v>18.718159</c:v>
                </c:pt>
                <c:pt idx="205">
                  <c:v>18.618061900000001</c:v>
                </c:pt>
                <c:pt idx="206">
                  <c:v>18.618061900000001</c:v>
                </c:pt>
                <c:pt idx="207">
                  <c:v>18.517964800000001</c:v>
                </c:pt>
                <c:pt idx="208">
                  <c:v>18.517964800000001</c:v>
                </c:pt>
                <c:pt idx="209">
                  <c:v>18.517964800000001</c:v>
                </c:pt>
                <c:pt idx="210">
                  <c:v>18.417867699999999</c:v>
                </c:pt>
                <c:pt idx="211">
                  <c:v>18.417867699999999</c:v>
                </c:pt>
                <c:pt idx="212">
                  <c:v>18.317770600000003</c:v>
                </c:pt>
                <c:pt idx="213">
                  <c:v>18.317770600000003</c:v>
                </c:pt>
                <c:pt idx="214">
                  <c:v>18.317770600000003</c:v>
                </c:pt>
                <c:pt idx="215">
                  <c:v>18.317770600000003</c:v>
                </c:pt>
                <c:pt idx="216">
                  <c:v>18.317770600000003</c:v>
                </c:pt>
                <c:pt idx="217">
                  <c:v>18.2176735</c:v>
                </c:pt>
                <c:pt idx="218">
                  <c:v>18.2176735</c:v>
                </c:pt>
                <c:pt idx="219">
                  <c:v>18.2176735</c:v>
                </c:pt>
                <c:pt idx="220">
                  <c:v>18.117576400000001</c:v>
                </c:pt>
                <c:pt idx="221">
                  <c:v>18.117576400000001</c:v>
                </c:pt>
                <c:pt idx="222">
                  <c:v>18.117576400000001</c:v>
                </c:pt>
                <c:pt idx="223">
                  <c:v>18.117576400000001</c:v>
                </c:pt>
                <c:pt idx="224">
                  <c:v>18.117576400000001</c:v>
                </c:pt>
                <c:pt idx="225">
                  <c:v>17.917382199999999</c:v>
                </c:pt>
                <c:pt idx="226">
                  <c:v>17.917382199999999</c:v>
                </c:pt>
                <c:pt idx="227">
                  <c:v>17.917382199999999</c:v>
                </c:pt>
                <c:pt idx="228">
                  <c:v>17.917382199999999</c:v>
                </c:pt>
                <c:pt idx="229">
                  <c:v>17.917382199999999</c:v>
                </c:pt>
                <c:pt idx="230">
                  <c:v>17.817285100000003</c:v>
                </c:pt>
                <c:pt idx="231">
                  <c:v>17.817285100000003</c:v>
                </c:pt>
                <c:pt idx="232">
                  <c:v>17.717188</c:v>
                </c:pt>
                <c:pt idx="233">
                  <c:v>17.717188</c:v>
                </c:pt>
                <c:pt idx="234">
                  <c:v>17.717188</c:v>
                </c:pt>
                <c:pt idx="235">
                  <c:v>17.617090900000001</c:v>
                </c:pt>
                <c:pt idx="236">
                  <c:v>17.617090900000001</c:v>
                </c:pt>
                <c:pt idx="237">
                  <c:v>17.516993800000002</c:v>
                </c:pt>
                <c:pt idx="238">
                  <c:v>17.516993800000002</c:v>
                </c:pt>
                <c:pt idx="239">
                  <c:v>17.516993800000002</c:v>
                </c:pt>
                <c:pt idx="240">
                  <c:v>17.416896699999999</c:v>
                </c:pt>
                <c:pt idx="241">
                  <c:v>17.416896699999999</c:v>
                </c:pt>
                <c:pt idx="242">
                  <c:v>17.416896699999999</c:v>
                </c:pt>
                <c:pt idx="243">
                  <c:v>17.416896699999999</c:v>
                </c:pt>
                <c:pt idx="244">
                  <c:v>17.416896699999999</c:v>
                </c:pt>
                <c:pt idx="245">
                  <c:v>17.316799600000003</c:v>
                </c:pt>
                <c:pt idx="246">
                  <c:v>17.316799600000003</c:v>
                </c:pt>
                <c:pt idx="247">
                  <c:v>17.316799600000003</c:v>
                </c:pt>
                <c:pt idx="248">
                  <c:v>17.316799600000003</c:v>
                </c:pt>
                <c:pt idx="249">
                  <c:v>17.316799600000003</c:v>
                </c:pt>
                <c:pt idx="250">
                  <c:v>17.316799600000003</c:v>
                </c:pt>
                <c:pt idx="251">
                  <c:v>17.316799600000003</c:v>
                </c:pt>
                <c:pt idx="252">
                  <c:v>17.316799600000003</c:v>
                </c:pt>
                <c:pt idx="253">
                  <c:v>17.316799600000003</c:v>
                </c:pt>
                <c:pt idx="254">
                  <c:v>17.316799600000003</c:v>
                </c:pt>
                <c:pt idx="255">
                  <c:v>17.2167025</c:v>
                </c:pt>
                <c:pt idx="256">
                  <c:v>17.2167025</c:v>
                </c:pt>
                <c:pt idx="257">
                  <c:v>17.116605399999997</c:v>
                </c:pt>
                <c:pt idx="258">
                  <c:v>17.116605399999997</c:v>
                </c:pt>
                <c:pt idx="259">
                  <c:v>17.116605399999997</c:v>
                </c:pt>
                <c:pt idx="260">
                  <c:v>17.016508300000002</c:v>
                </c:pt>
                <c:pt idx="261">
                  <c:v>17.016508300000002</c:v>
                </c:pt>
                <c:pt idx="262">
                  <c:v>16.916411199999999</c:v>
                </c:pt>
                <c:pt idx="263">
                  <c:v>16.916411199999999</c:v>
                </c:pt>
                <c:pt idx="264">
                  <c:v>16.916411199999999</c:v>
                </c:pt>
                <c:pt idx="265">
                  <c:v>16.916411199999999</c:v>
                </c:pt>
                <c:pt idx="266">
                  <c:v>16.916411199999999</c:v>
                </c:pt>
                <c:pt idx="267">
                  <c:v>16.816314100000003</c:v>
                </c:pt>
                <c:pt idx="268">
                  <c:v>16.816314100000003</c:v>
                </c:pt>
                <c:pt idx="269">
                  <c:v>16.816314100000003</c:v>
                </c:pt>
                <c:pt idx="270">
                  <c:v>16.816314100000003</c:v>
                </c:pt>
                <c:pt idx="271">
                  <c:v>16.816314100000003</c:v>
                </c:pt>
                <c:pt idx="272">
                  <c:v>16.816314100000003</c:v>
                </c:pt>
                <c:pt idx="273">
                  <c:v>16.816314100000003</c:v>
                </c:pt>
                <c:pt idx="274">
                  <c:v>16.816314100000003</c:v>
                </c:pt>
                <c:pt idx="275">
                  <c:v>16.816314100000003</c:v>
                </c:pt>
                <c:pt idx="276">
                  <c:v>16.816314100000003</c:v>
                </c:pt>
                <c:pt idx="277">
                  <c:v>16.716217</c:v>
                </c:pt>
                <c:pt idx="278">
                  <c:v>16.716217</c:v>
                </c:pt>
                <c:pt idx="279">
                  <c:v>16.716217</c:v>
                </c:pt>
                <c:pt idx="280">
                  <c:v>16.716217</c:v>
                </c:pt>
                <c:pt idx="281">
                  <c:v>16.716217</c:v>
                </c:pt>
                <c:pt idx="282">
                  <c:v>16.716217</c:v>
                </c:pt>
                <c:pt idx="283">
                  <c:v>16.716217</c:v>
                </c:pt>
                <c:pt idx="284">
                  <c:v>16.716217</c:v>
                </c:pt>
                <c:pt idx="285">
                  <c:v>16.616119899999998</c:v>
                </c:pt>
                <c:pt idx="286">
                  <c:v>16.616119899999998</c:v>
                </c:pt>
                <c:pt idx="287">
                  <c:v>16.516022800000002</c:v>
                </c:pt>
                <c:pt idx="288">
                  <c:v>16.516022800000002</c:v>
                </c:pt>
                <c:pt idx="289">
                  <c:v>16.516022800000002</c:v>
                </c:pt>
                <c:pt idx="290">
                  <c:v>16.516022800000002</c:v>
                </c:pt>
                <c:pt idx="291">
                  <c:v>16.516022800000002</c:v>
                </c:pt>
                <c:pt idx="292">
                  <c:v>16.516022800000002</c:v>
                </c:pt>
                <c:pt idx="293">
                  <c:v>16.516022800000002</c:v>
                </c:pt>
                <c:pt idx="294">
                  <c:v>16.516022800000002</c:v>
                </c:pt>
                <c:pt idx="295">
                  <c:v>16.516022800000002</c:v>
                </c:pt>
                <c:pt idx="296">
                  <c:v>16.516022800000002</c:v>
                </c:pt>
                <c:pt idx="297">
                  <c:v>16.415925699999999</c:v>
                </c:pt>
                <c:pt idx="298">
                  <c:v>16.415925699999999</c:v>
                </c:pt>
                <c:pt idx="299">
                  <c:v>16.415925699999999</c:v>
                </c:pt>
                <c:pt idx="300">
                  <c:v>16.415925699999999</c:v>
                </c:pt>
                <c:pt idx="301">
                  <c:v>16.415925699999999</c:v>
                </c:pt>
                <c:pt idx="302">
                  <c:v>16.315828600000003</c:v>
                </c:pt>
                <c:pt idx="303">
                  <c:v>16.315828600000003</c:v>
                </c:pt>
                <c:pt idx="304">
                  <c:v>16.315828600000003</c:v>
                </c:pt>
                <c:pt idx="305">
                  <c:v>16.415925699999999</c:v>
                </c:pt>
                <c:pt idx="306">
                  <c:v>16.415925699999999</c:v>
                </c:pt>
                <c:pt idx="307">
                  <c:v>16.315828600000003</c:v>
                </c:pt>
                <c:pt idx="308">
                  <c:v>16.315828600000003</c:v>
                </c:pt>
                <c:pt idx="309">
                  <c:v>16.315828600000003</c:v>
                </c:pt>
                <c:pt idx="310">
                  <c:v>16.115634399999998</c:v>
                </c:pt>
                <c:pt idx="311">
                  <c:v>16.115634399999998</c:v>
                </c:pt>
                <c:pt idx="312">
                  <c:v>16.115634399999998</c:v>
                </c:pt>
                <c:pt idx="313">
                  <c:v>16.115634399999998</c:v>
                </c:pt>
                <c:pt idx="314">
                  <c:v>16.115634399999998</c:v>
                </c:pt>
                <c:pt idx="315">
                  <c:v>16.015537300000002</c:v>
                </c:pt>
                <c:pt idx="316">
                  <c:v>16.015537300000002</c:v>
                </c:pt>
                <c:pt idx="317">
                  <c:v>15.915440199999999</c:v>
                </c:pt>
                <c:pt idx="318">
                  <c:v>15.915440199999999</c:v>
                </c:pt>
                <c:pt idx="319">
                  <c:v>15.915440199999999</c:v>
                </c:pt>
                <c:pt idx="320">
                  <c:v>15.815343100000003</c:v>
                </c:pt>
                <c:pt idx="321">
                  <c:v>15.815343100000003</c:v>
                </c:pt>
                <c:pt idx="322">
                  <c:v>15.815343100000003</c:v>
                </c:pt>
                <c:pt idx="323">
                  <c:v>15.815343100000003</c:v>
                </c:pt>
                <c:pt idx="324">
                  <c:v>15.815343100000003</c:v>
                </c:pt>
                <c:pt idx="325">
                  <c:v>15.815343100000003</c:v>
                </c:pt>
                <c:pt idx="326">
                  <c:v>15.815343100000003</c:v>
                </c:pt>
                <c:pt idx="327">
                  <c:v>15.815343100000003</c:v>
                </c:pt>
                <c:pt idx="328">
                  <c:v>15.815343100000003</c:v>
                </c:pt>
                <c:pt idx="329">
                  <c:v>15.815343100000003</c:v>
                </c:pt>
                <c:pt idx="330">
                  <c:v>15.815343100000003</c:v>
                </c:pt>
                <c:pt idx="331">
                  <c:v>15.815343100000003</c:v>
                </c:pt>
                <c:pt idx="332">
                  <c:v>15.715246</c:v>
                </c:pt>
                <c:pt idx="333">
                  <c:v>15.715246</c:v>
                </c:pt>
                <c:pt idx="334">
                  <c:v>15.715246</c:v>
                </c:pt>
                <c:pt idx="335">
                  <c:v>15.715246</c:v>
                </c:pt>
                <c:pt idx="336">
                  <c:v>15.715246</c:v>
                </c:pt>
                <c:pt idx="337">
                  <c:v>15.715246</c:v>
                </c:pt>
                <c:pt idx="338">
                  <c:v>15.715246</c:v>
                </c:pt>
                <c:pt idx="339">
                  <c:v>15.715246</c:v>
                </c:pt>
                <c:pt idx="340">
                  <c:v>15.715246</c:v>
                </c:pt>
                <c:pt idx="341">
                  <c:v>15.715246</c:v>
                </c:pt>
                <c:pt idx="342">
                  <c:v>15.615148900000001</c:v>
                </c:pt>
                <c:pt idx="343">
                  <c:v>15.615148900000001</c:v>
                </c:pt>
                <c:pt idx="344">
                  <c:v>15.615148900000001</c:v>
                </c:pt>
                <c:pt idx="345">
                  <c:v>15.615148900000001</c:v>
                </c:pt>
                <c:pt idx="346">
                  <c:v>15.615148900000001</c:v>
                </c:pt>
                <c:pt idx="347">
                  <c:v>15.515051800000002</c:v>
                </c:pt>
                <c:pt idx="348">
                  <c:v>15.515051800000002</c:v>
                </c:pt>
                <c:pt idx="349">
                  <c:v>15.515051800000002</c:v>
                </c:pt>
                <c:pt idx="350">
                  <c:v>15.615148900000001</c:v>
                </c:pt>
                <c:pt idx="351">
                  <c:v>15.615148900000001</c:v>
                </c:pt>
                <c:pt idx="352">
                  <c:v>15.515051800000002</c:v>
                </c:pt>
                <c:pt idx="353">
                  <c:v>15.515051800000002</c:v>
                </c:pt>
                <c:pt idx="354">
                  <c:v>15.515051800000002</c:v>
                </c:pt>
                <c:pt idx="355">
                  <c:v>15.515051800000002</c:v>
                </c:pt>
                <c:pt idx="356">
                  <c:v>15.515051800000002</c:v>
                </c:pt>
                <c:pt idx="357">
                  <c:v>15.515051800000002</c:v>
                </c:pt>
                <c:pt idx="358">
                  <c:v>15.515051800000002</c:v>
                </c:pt>
                <c:pt idx="359">
                  <c:v>15.515051800000002</c:v>
                </c:pt>
                <c:pt idx="360">
                  <c:v>15.414954699999999</c:v>
                </c:pt>
                <c:pt idx="361">
                  <c:v>15.414954699999999</c:v>
                </c:pt>
                <c:pt idx="362">
                  <c:v>15.3148576</c:v>
                </c:pt>
                <c:pt idx="363">
                  <c:v>15.3148576</c:v>
                </c:pt>
                <c:pt idx="364">
                  <c:v>15.3148576</c:v>
                </c:pt>
                <c:pt idx="365">
                  <c:v>15.3148576</c:v>
                </c:pt>
                <c:pt idx="366">
                  <c:v>15.3148576</c:v>
                </c:pt>
                <c:pt idx="367">
                  <c:v>15.214760500000001</c:v>
                </c:pt>
                <c:pt idx="368">
                  <c:v>15.214760500000001</c:v>
                </c:pt>
                <c:pt idx="369">
                  <c:v>15.214760500000001</c:v>
                </c:pt>
                <c:pt idx="370">
                  <c:v>15.014566300000002</c:v>
                </c:pt>
                <c:pt idx="371">
                  <c:v>15.014566300000002</c:v>
                </c:pt>
                <c:pt idx="372">
                  <c:v>14.914469199999999</c:v>
                </c:pt>
                <c:pt idx="373">
                  <c:v>14.914469199999999</c:v>
                </c:pt>
                <c:pt idx="374">
                  <c:v>14.914469199999999</c:v>
                </c:pt>
                <c:pt idx="375">
                  <c:v>15.014566300000002</c:v>
                </c:pt>
                <c:pt idx="376">
                  <c:v>15.014566300000002</c:v>
                </c:pt>
                <c:pt idx="377">
                  <c:v>14.714275000000001</c:v>
                </c:pt>
                <c:pt idx="378">
                  <c:v>14.714275000000001</c:v>
                </c:pt>
                <c:pt idx="379">
                  <c:v>14.714275000000001</c:v>
                </c:pt>
                <c:pt idx="380">
                  <c:v>14.714275000000001</c:v>
                </c:pt>
                <c:pt idx="381">
                  <c:v>14.714275000000001</c:v>
                </c:pt>
                <c:pt idx="382">
                  <c:v>14.5140808</c:v>
                </c:pt>
                <c:pt idx="383">
                  <c:v>14.5140808</c:v>
                </c:pt>
                <c:pt idx="384">
                  <c:v>14.5140808</c:v>
                </c:pt>
                <c:pt idx="385">
                  <c:v>14.614177900000001</c:v>
                </c:pt>
                <c:pt idx="386">
                  <c:v>14.614177900000001</c:v>
                </c:pt>
                <c:pt idx="387">
                  <c:v>14.614177900000001</c:v>
                </c:pt>
                <c:pt idx="388">
                  <c:v>14.614177900000001</c:v>
                </c:pt>
                <c:pt idx="389">
                  <c:v>14.614177900000001</c:v>
                </c:pt>
                <c:pt idx="390">
                  <c:v>14.714275000000001</c:v>
                </c:pt>
                <c:pt idx="391">
                  <c:v>14.714275000000001</c:v>
                </c:pt>
                <c:pt idx="392">
                  <c:v>14.714275000000001</c:v>
                </c:pt>
                <c:pt idx="393">
                  <c:v>14.714275000000001</c:v>
                </c:pt>
                <c:pt idx="394">
                  <c:v>14.714275000000001</c:v>
                </c:pt>
                <c:pt idx="395">
                  <c:v>14.8143721</c:v>
                </c:pt>
                <c:pt idx="396">
                  <c:v>14.8143721</c:v>
                </c:pt>
                <c:pt idx="397">
                  <c:v>14.714275000000001</c:v>
                </c:pt>
                <c:pt idx="398">
                  <c:v>14.714275000000001</c:v>
                </c:pt>
                <c:pt idx="399">
                  <c:v>14.714275000000001</c:v>
                </c:pt>
                <c:pt idx="400">
                  <c:v>14.714275000000001</c:v>
                </c:pt>
                <c:pt idx="401">
                  <c:v>14.714275000000001</c:v>
                </c:pt>
                <c:pt idx="402">
                  <c:v>14.714275000000001</c:v>
                </c:pt>
                <c:pt idx="403">
                  <c:v>14.714275000000001</c:v>
                </c:pt>
                <c:pt idx="404">
                  <c:v>14.714275000000001</c:v>
                </c:pt>
                <c:pt idx="405">
                  <c:v>14.714275000000001</c:v>
                </c:pt>
                <c:pt idx="406">
                  <c:v>14.714275000000001</c:v>
                </c:pt>
                <c:pt idx="407">
                  <c:v>14.714275000000001</c:v>
                </c:pt>
                <c:pt idx="408">
                  <c:v>14.714275000000001</c:v>
                </c:pt>
                <c:pt idx="409">
                  <c:v>14.714275000000001</c:v>
                </c:pt>
                <c:pt idx="410">
                  <c:v>14.614177900000001</c:v>
                </c:pt>
                <c:pt idx="411">
                  <c:v>14.614177900000001</c:v>
                </c:pt>
                <c:pt idx="412">
                  <c:v>14.714275000000001</c:v>
                </c:pt>
                <c:pt idx="413">
                  <c:v>14.714275000000001</c:v>
                </c:pt>
                <c:pt idx="414">
                  <c:v>14.714275000000001</c:v>
                </c:pt>
                <c:pt idx="415">
                  <c:v>14.614177900000001</c:v>
                </c:pt>
                <c:pt idx="416">
                  <c:v>14.614177900000001</c:v>
                </c:pt>
                <c:pt idx="417">
                  <c:v>14.614177900000001</c:v>
                </c:pt>
                <c:pt idx="418">
                  <c:v>14.614177900000001</c:v>
                </c:pt>
                <c:pt idx="419">
                  <c:v>14.614177900000001</c:v>
                </c:pt>
                <c:pt idx="420">
                  <c:v>14.5140808</c:v>
                </c:pt>
                <c:pt idx="421">
                  <c:v>14.5140808</c:v>
                </c:pt>
                <c:pt idx="422">
                  <c:v>14.614177900000001</c:v>
                </c:pt>
                <c:pt idx="423">
                  <c:v>14.614177900000001</c:v>
                </c:pt>
                <c:pt idx="424">
                  <c:v>14.614177900000001</c:v>
                </c:pt>
                <c:pt idx="425">
                  <c:v>14.614177900000001</c:v>
                </c:pt>
                <c:pt idx="426">
                  <c:v>14.614177900000001</c:v>
                </c:pt>
                <c:pt idx="427">
                  <c:v>14.5140808</c:v>
                </c:pt>
                <c:pt idx="428">
                  <c:v>14.5140808</c:v>
                </c:pt>
                <c:pt idx="429">
                  <c:v>14.5140808</c:v>
                </c:pt>
                <c:pt idx="430">
                  <c:v>14.5140808</c:v>
                </c:pt>
                <c:pt idx="431">
                  <c:v>14.5140808</c:v>
                </c:pt>
                <c:pt idx="432">
                  <c:v>14.5140808</c:v>
                </c:pt>
                <c:pt idx="433">
                  <c:v>14.5140808</c:v>
                </c:pt>
                <c:pt idx="434">
                  <c:v>14.5140808</c:v>
                </c:pt>
                <c:pt idx="435">
                  <c:v>14.5140808</c:v>
                </c:pt>
                <c:pt idx="436">
                  <c:v>14.5140808</c:v>
                </c:pt>
                <c:pt idx="437">
                  <c:v>14.614177900000001</c:v>
                </c:pt>
                <c:pt idx="438">
                  <c:v>14.614177900000001</c:v>
                </c:pt>
                <c:pt idx="439">
                  <c:v>14.614177900000001</c:v>
                </c:pt>
                <c:pt idx="440">
                  <c:v>14.0135953</c:v>
                </c:pt>
                <c:pt idx="441">
                  <c:v>14.0135953</c:v>
                </c:pt>
                <c:pt idx="442">
                  <c:v>14.0135953</c:v>
                </c:pt>
                <c:pt idx="443">
                  <c:v>14.0135953</c:v>
                </c:pt>
                <c:pt idx="444">
                  <c:v>14.0135953</c:v>
                </c:pt>
                <c:pt idx="445">
                  <c:v>14.0135953</c:v>
                </c:pt>
                <c:pt idx="446">
                  <c:v>14.0135953</c:v>
                </c:pt>
                <c:pt idx="447">
                  <c:v>14.0135953</c:v>
                </c:pt>
                <c:pt idx="448">
                  <c:v>14.0135953</c:v>
                </c:pt>
                <c:pt idx="449">
                  <c:v>14.0135953</c:v>
                </c:pt>
              </c:numCache>
            </c:numRef>
          </c:yVal>
          <c:smooth val="1"/>
          <c:extLst>
            <c:ext xmlns:c16="http://schemas.microsoft.com/office/drawing/2014/chart" uri="{C3380CC4-5D6E-409C-BE32-E72D297353CC}">
              <c16:uniqueId val="{00000003-757C-4C2E-8947-DBBD31D68B17}"/>
            </c:ext>
          </c:extLst>
        </c:ser>
        <c:dLbls>
          <c:showLegendKey val="0"/>
          <c:showVal val="0"/>
          <c:showCatName val="0"/>
          <c:showSerName val="0"/>
          <c:showPercent val="0"/>
          <c:showBubbleSize val="0"/>
        </c:dLbls>
        <c:axId val="277476096"/>
        <c:axId val="277478016"/>
      </c:scatterChart>
      <c:valAx>
        <c:axId val="277476096"/>
        <c:scaling>
          <c:orientation val="minMax"/>
          <c:max val="900"/>
        </c:scaling>
        <c:delete val="0"/>
        <c:axPos val="b"/>
        <c:title>
          <c:tx>
            <c:rich>
              <a:bodyPr/>
              <a:lstStyle/>
              <a:p>
                <a:pPr>
                  <a:defRPr/>
                </a:pPr>
                <a:r>
                  <a:rPr lang="en-US"/>
                  <a:t>Time [s]</a:t>
                </a:r>
              </a:p>
            </c:rich>
          </c:tx>
          <c:overlay val="0"/>
        </c:title>
        <c:numFmt formatCode="General" sourceLinked="1"/>
        <c:majorTickMark val="out"/>
        <c:minorTickMark val="none"/>
        <c:tickLblPos val="nextTo"/>
        <c:crossAx val="277478016"/>
        <c:crosses val="autoZero"/>
        <c:crossBetween val="midCat"/>
        <c:majorUnit val="150"/>
      </c:valAx>
      <c:valAx>
        <c:axId val="277478016"/>
        <c:scaling>
          <c:orientation val="minMax"/>
          <c:min val="10"/>
        </c:scaling>
        <c:delete val="0"/>
        <c:axPos val="l"/>
        <c:title>
          <c:tx>
            <c:rich>
              <a:bodyPr rot="-5400000" vert="horz"/>
              <a:lstStyle/>
              <a:p>
                <a:pPr>
                  <a:defRPr/>
                </a:pPr>
                <a:r>
                  <a:rPr lang="en-US"/>
                  <a:t>Temperature [</a:t>
                </a:r>
                <a:r>
                  <a:rPr lang="en-US">
                    <a:sym typeface="Symbol" panose="05050102010706020507" pitchFamily="18" charset="2"/>
                  </a:rPr>
                  <a:t></a:t>
                </a:r>
                <a:r>
                  <a:rPr lang="en-US"/>
                  <a:t>C]</a:t>
                </a:r>
              </a:p>
            </c:rich>
          </c:tx>
          <c:layout>
            <c:manualLayout>
              <c:xMode val="edge"/>
              <c:yMode val="edge"/>
              <c:x val="1.2323359580052493E-2"/>
              <c:y val="0.14431795959974203"/>
            </c:manualLayout>
          </c:layout>
          <c:overlay val="0"/>
        </c:title>
        <c:numFmt formatCode="General" sourceLinked="1"/>
        <c:majorTickMark val="out"/>
        <c:minorTickMark val="none"/>
        <c:tickLblPos val="nextTo"/>
        <c:crossAx val="277476096"/>
        <c:crosses val="autoZero"/>
        <c:crossBetween val="midCat"/>
        <c:majorUnit val="10"/>
      </c:valAx>
    </c:plotArea>
    <c:legend>
      <c:legendPos val="r"/>
      <c:layout>
        <c:manualLayout>
          <c:xMode val="edge"/>
          <c:yMode val="edge"/>
          <c:x val="0.53680707446291431"/>
          <c:y val="2.7010061242344705E-2"/>
          <c:w val="0.42773099543112664"/>
          <c:h val="0.29590791639401742"/>
        </c:manualLayout>
      </c:layout>
      <c:overlay val="0"/>
    </c:legend>
    <c:plotVisOnly val="1"/>
    <c:dispBlanksAs val="gap"/>
    <c:showDLblsOverMax val="0"/>
  </c:chart>
  <c:spPr>
    <a:ln>
      <a:noFill/>
    </a:ln>
  </c:spPr>
  <c:txPr>
    <a:bodyPr/>
    <a:lstStyle/>
    <a:p>
      <a:pPr>
        <a:defRPr sz="110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9.7508412409987213E-2"/>
          <c:y val="6.144894129166497E-2"/>
          <c:w val="0.88147116225856381"/>
          <c:h val="0.58471162607264771"/>
        </c:manualLayout>
      </c:layout>
      <c:barChart>
        <c:barDir val="col"/>
        <c:grouping val="clustered"/>
        <c:varyColors val="0"/>
        <c:ser>
          <c:idx val="0"/>
          <c:order val="0"/>
          <c:tx>
            <c:v>Experimental Water Temperature</c:v>
          </c:tx>
          <c:spPr>
            <a:solidFill>
              <a:schemeClr val="bg1"/>
            </a:solidFill>
            <a:ln w="19050">
              <a:solidFill>
                <a:schemeClr val="tx1"/>
              </a:solidFill>
            </a:ln>
          </c:spPr>
          <c:invertIfNegative val="0"/>
          <c:errBars>
            <c:errBarType val="plus"/>
            <c:errValType val="cust"/>
            <c:noEndCap val="0"/>
            <c:plus>
              <c:numRef>
                <c:f>Sheet1!$J$225:$J$239</c:f>
                <c:numCache>
                  <c:formatCode>General</c:formatCode>
                  <c:ptCount val="15"/>
                  <c:pt idx="8">
                    <c:v>0.66273423532111841</c:v>
                  </c:pt>
                </c:numCache>
              </c:numRef>
            </c:plus>
            <c:minus>
              <c:numRef>
                <c:f>Sheet1!$J$225:$J$239</c:f>
                <c:numCache>
                  <c:formatCode>General</c:formatCode>
                  <c:ptCount val="15"/>
                  <c:pt idx="8">
                    <c:v>0.66273423532111841</c:v>
                  </c:pt>
                </c:numCache>
              </c:numRef>
            </c:minus>
          </c:errBars>
          <c:cat>
            <c:strRef>
              <c:f>Sheet1!$G$225:$G$239</c:f>
              <c:strCache>
                <c:ptCount val="15"/>
                <c:pt idx="0">
                  <c:v>18.7/0.4/37 </c:v>
                </c:pt>
                <c:pt idx="1">
                  <c:v>29.1/0.4/37</c:v>
                </c:pt>
                <c:pt idx="2">
                  <c:v>18.7/1.0/37</c:v>
                </c:pt>
                <c:pt idx="3">
                  <c:v>29.1/1.0/37</c:v>
                </c:pt>
                <c:pt idx="4">
                  <c:v>18.7/0.4/53</c:v>
                </c:pt>
                <c:pt idx="5">
                  <c:v>29.1/0.4/53</c:v>
                </c:pt>
                <c:pt idx="6">
                  <c:v>18.7/1.0/53</c:v>
                </c:pt>
                <c:pt idx="7">
                  <c:v>29.1/1.0/53</c:v>
                </c:pt>
                <c:pt idx="8">
                  <c:v>24.7/0.7/45</c:v>
                </c:pt>
                <c:pt idx="9">
                  <c:v>12.9/0.7/45</c:v>
                </c:pt>
                <c:pt idx="10">
                  <c:v>31.7/0.7/45</c:v>
                </c:pt>
                <c:pt idx="11">
                  <c:v>24.7/0.15/45</c:v>
                </c:pt>
                <c:pt idx="12">
                  <c:v>24.7/1.2/45</c:v>
                </c:pt>
                <c:pt idx="13">
                  <c:v>24.7/0.7/32</c:v>
                </c:pt>
                <c:pt idx="14">
                  <c:v>24.7/0.7/59</c:v>
                </c:pt>
              </c:strCache>
            </c:strRef>
          </c:cat>
          <c:val>
            <c:numRef>
              <c:f>Sheet1!$H$349:$H$363</c:f>
              <c:numCache>
                <c:formatCode>General</c:formatCode>
                <c:ptCount val="15"/>
                <c:pt idx="0">
                  <c:v>34.014726009100691</c:v>
                </c:pt>
                <c:pt idx="1">
                  <c:v>34.782494247190648</c:v>
                </c:pt>
                <c:pt idx="2">
                  <c:v>31.879355450421802</c:v>
                </c:pt>
                <c:pt idx="3">
                  <c:v>33.927026509895377</c:v>
                </c:pt>
                <c:pt idx="4">
                  <c:v>46.321549412709061</c:v>
                </c:pt>
                <c:pt idx="5">
                  <c:v>48.245382358022127</c:v>
                </c:pt>
                <c:pt idx="6">
                  <c:v>42.833731872689583</c:v>
                </c:pt>
                <c:pt idx="7">
                  <c:v>45.913846025950484</c:v>
                </c:pt>
                <c:pt idx="8">
                  <c:v>40.011666666666663</c:v>
                </c:pt>
                <c:pt idx="9">
                  <c:v>36.597747403099902</c:v>
                </c:pt>
                <c:pt idx="10">
                  <c:v>41.237745065343496</c:v>
                </c:pt>
                <c:pt idx="11">
                  <c:v>42.709895067560048</c:v>
                </c:pt>
                <c:pt idx="12">
                  <c:v>39.213815404207061</c:v>
                </c:pt>
                <c:pt idx="13">
                  <c:v>29.158568839157898</c:v>
                </c:pt>
                <c:pt idx="14">
                  <c:v>50.495955906279676</c:v>
                </c:pt>
              </c:numCache>
            </c:numRef>
          </c:val>
          <c:extLst>
            <c:ext xmlns:c16="http://schemas.microsoft.com/office/drawing/2014/chart" uri="{C3380CC4-5D6E-409C-BE32-E72D297353CC}">
              <c16:uniqueId val="{00000000-F941-4E43-AA16-9928BF1A3E73}"/>
            </c:ext>
          </c:extLst>
        </c:ser>
        <c:ser>
          <c:idx val="1"/>
          <c:order val="1"/>
          <c:tx>
            <c:v>Predicted Water Temperature</c:v>
          </c:tx>
          <c:spPr>
            <a:solidFill>
              <a:schemeClr val="bg1">
                <a:lumMod val="85000"/>
              </a:schemeClr>
            </a:solidFill>
            <a:ln w="19050">
              <a:solidFill>
                <a:schemeClr val="tx1"/>
              </a:solidFill>
            </a:ln>
          </c:spPr>
          <c:invertIfNegative val="0"/>
          <c:errBars>
            <c:errBarType val="plus"/>
            <c:errValType val="cust"/>
            <c:noEndCap val="0"/>
            <c:plus>
              <c:numRef>
                <c:f>Sheet1!$K$225:$K$239</c:f>
                <c:numCache>
                  <c:formatCode>General</c:formatCode>
                  <c:ptCount val="15"/>
                  <c:pt idx="8">
                    <c:v>0.13233042645732504</c:v>
                  </c:pt>
                </c:numCache>
              </c:numRef>
            </c:plus>
            <c:minus>
              <c:numRef>
                <c:f>Sheet1!$K$225:$K$239</c:f>
                <c:numCache>
                  <c:formatCode>General</c:formatCode>
                  <c:ptCount val="15"/>
                  <c:pt idx="8">
                    <c:v>0.13233042645732504</c:v>
                  </c:pt>
                </c:numCache>
              </c:numRef>
            </c:minus>
          </c:errBars>
          <c:cat>
            <c:strRef>
              <c:f>Sheet1!$G$225:$G$239</c:f>
              <c:strCache>
                <c:ptCount val="15"/>
                <c:pt idx="0">
                  <c:v>18.7/0.4/37 </c:v>
                </c:pt>
                <c:pt idx="1">
                  <c:v>29.1/0.4/37</c:v>
                </c:pt>
                <c:pt idx="2">
                  <c:v>18.7/1.0/37</c:v>
                </c:pt>
                <c:pt idx="3">
                  <c:v>29.1/1.0/37</c:v>
                </c:pt>
                <c:pt idx="4">
                  <c:v>18.7/0.4/53</c:v>
                </c:pt>
                <c:pt idx="5">
                  <c:v>29.1/0.4/53</c:v>
                </c:pt>
                <c:pt idx="6">
                  <c:v>18.7/1.0/53</c:v>
                </c:pt>
                <c:pt idx="7">
                  <c:v>29.1/1.0/53</c:v>
                </c:pt>
                <c:pt idx="8">
                  <c:v>24.7/0.7/45</c:v>
                </c:pt>
                <c:pt idx="9">
                  <c:v>12.9/0.7/45</c:v>
                </c:pt>
                <c:pt idx="10">
                  <c:v>31.7/0.7/45</c:v>
                </c:pt>
                <c:pt idx="11">
                  <c:v>24.7/0.15/45</c:v>
                </c:pt>
                <c:pt idx="12">
                  <c:v>24.7/1.2/45</c:v>
                </c:pt>
                <c:pt idx="13">
                  <c:v>24.7/0.7/32</c:v>
                </c:pt>
                <c:pt idx="14">
                  <c:v>24.7/0.7/59</c:v>
                </c:pt>
              </c:strCache>
            </c:strRef>
          </c:cat>
          <c:val>
            <c:numRef>
              <c:f>Sheet1!$I$349:$I$363</c:f>
              <c:numCache>
                <c:formatCode>General</c:formatCode>
                <c:ptCount val="15"/>
                <c:pt idx="0">
                  <c:v>34.164549520523352</c:v>
                </c:pt>
                <c:pt idx="1">
                  <c:v>34.892744115827036</c:v>
                </c:pt>
                <c:pt idx="2">
                  <c:v>31.800640613290213</c:v>
                </c:pt>
                <c:pt idx="3">
                  <c:v>33.877002894557052</c:v>
                </c:pt>
                <c:pt idx="4">
                  <c:v>46.619645810699389</c:v>
                </c:pt>
                <c:pt idx="5">
                  <c:v>48.464566508226525</c:v>
                </c:pt>
                <c:pt idx="6">
                  <c:v>42.652921256006316</c:v>
                </c:pt>
                <c:pt idx="7">
                  <c:v>45.774945119287644</c:v>
                </c:pt>
                <c:pt idx="8">
                  <c:v>40.31323484989894</c:v>
                </c:pt>
                <c:pt idx="9">
                  <c:v>36.643751658203833</c:v>
                </c:pt>
                <c:pt idx="10">
                  <c:v>41.268254201361167</c:v>
                </c:pt>
                <c:pt idx="11">
                  <c:v>43.003461254182291</c:v>
                </c:pt>
                <c:pt idx="12">
                  <c:v>39.025173670381079</c:v>
                </c:pt>
                <c:pt idx="13">
                  <c:v>29.184165432373241</c:v>
                </c:pt>
                <c:pt idx="14">
                  <c:v>50.518361947985007</c:v>
                </c:pt>
              </c:numCache>
            </c:numRef>
          </c:val>
          <c:extLst>
            <c:ext xmlns:c16="http://schemas.microsoft.com/office/drawing/2014/chart" uri="{C3380CC4-5D6E-409C-BE32-E72D297353CC}">
              <c16:uniqueId val="{00000001-F941-4E43-AA16-9928BF1A3E73}"/>
            </c:ext>
          </c:extLst>
        </c:ser>
        <c:dLbls>
          <c:showLegendKey val="0"/>
          <c:showVal val="0"/>
          <c:showCatName val="0"/>
          <c:showSerName val="0"/>
          <c:showPercent val="0"/>
          <c:showBubbleSize val="0"/>
        </c:dLbls>
        <c:gapWidth val="150"/>
        <c:axId val="275428864"/>
        <c:axId val="275430784"/>
      </c:barChart>
      <c:lineChart>
        <c:grouping val="standard"/>
        <c:varyColors val="0"/>
        <c:ser>
          <c:idx val="2"/>
          <c:order val="2"/>
          <c:tx>
            <c:v>Experimental Air Temperature</c:v>
          </c:tx>
          <c:spPr>
            <a:ln w="25400">
              <a:solidFill>
                <a:schemeClr val="tx1"/>
              </a:solidFill>
              <a:prstDash val="dash"/>
            </a:ln>
          </c:spPr>
          <c:marker>
            <c:symbol val="square"/>
            <c:size val="8"/>
            <c:spPr>
              <a:solidFill>
                <a:schemeClr val="tx1"/>
              </a:solidFill>
              <a:ln>
                <a:noFill/>
              </a:ln>
            </c:spPr>
          </c:marker>
          <c:errBars>
            <c:errDir val="y"/>
            <c:errBarType val="both"/>
            <c:errValType val="cust"/>
            <c:noEndCap val="0"/>
            <c:plus>
              <c:numRef>
                <c:f>Sheet1!$J$367:$J$381</c:f>
                <c:numCache>
                  <c:formatCode>General</c:formatCode>
                  <c:ptCount val="15"/>
                  <c:pt idx="8">
                    <c:v>1.1531594281220032</c:v>
                  </c:pt>
                </c:numCache>
              </c:numRef>
            </c:plus>
            <c:minus>
              <c:numRef>
                <c:f>Sheet1!$J$367:$J$381</c:f>
                <c:numCache>
                  <c:formatCode>General</c:formatCode>
                  <c:ptCount val="15"/>
                  <c:pt idx="8">
                    <c:v>1.1531594281220032</c:v>
                  </c:pt>
                </c:numCache>
              </c:numRef>
            </c:minus>
          </c:errBars>
          <c:val>
            <c:numRef>
              <c:f>Sheet1!$H$367:$H$381</c:f>
              <c:numCache>
                <c:formatCode>General</c:formatCode>
                <c:ptCount val="15"/>
                <c:pt idx="0">
                  <c:v>31.64</c:v>
                </c:pt>
                <c:pt idx="1">
                  <c:v>32.39</c:v>
                </c:pt>
                <c:pt idx="2">
                  <c:v>26.73</c:v>
                </c:pt>
                <c:pt idx="3">
                  <c:v>28.14</c:v>
                </c:pt>
                <c:pt idx="4">
                  <c:v>43.6</c:v>
                </c:pt>
                <c:pt idx="5">
                  <c:v>42.05</c:v>
                </c:pt>
                <c:pt idx="6">
                  <c:v>36.700000000000003</c:v>
                </c:pt>
                <c:pt idx="7">
                  <c:v>39.049999999999997</c:v>
                </c:pt>
                <c:pt idx="8">
                  <c:v>35.468333333333334</c:v>
                </c:pt>
                <c:pt idx="9">
                  <c:v>32.99</c:v>
                </c:pt>
                <c:pt idx="10">
                  <c:v>35.79</c:v>
                </c:pt>
                <c:pt idx="11">
                  <c:v>40.549999999999997</c:v>
                </c:pt>
                <c:pt idx="12">
                  <c:v>32.840000000000003</c:v>
                </c:pt>
                <c:pt idx="13">
                  <c:v>25.73</c:v>
                </c:pt>
                <c:pt idx="14">
                  <c:v>44.5</c:v>
                </c:pt>
              </c:numCache>
            </c:numRef>
          </c:val>
          <c:smooth val="0"/>
          <c:extLst>
            <c:ext xmlns:c16="http://schemas.microsoft.com/office/drawing/2014/chart" uri="{C3380CC4-5D6E-409C-BE32-E72D297353CC}">
              <c16:uniqueId val="{00000002-F941-4E43-AA16-9928BF1A3E73}"/>
            </c:ext>
          </c:extLst>
        </c:ser>
        <c:ser>
          <c:idx val="3"/>
          <c:order val="3"/>
          <c:tx>
            <c:v>Predicted Air Temperature</c:v>
          </c:tx>
          <c:spPr>
            <a:ln w="22225">
              <a:solidFill>
                <a:schemeClr val="tx1"/>
              </a:solidFill>
            </a:ln>
          </c:spPr>
          <c:marker>
            <c:symbol val="diamond"/>
            <c:size val="10"/>
            <c:spPr>
              <a:solidFill>
                <a:schemeClr val="tx1"/>
              </a:solidFill>
            </c:spPr>
          </c:marker>
          <c:errBars>
            <c:errDir val="y"/>
            <c:errBarType val="both"/>
            <c:errValType val="cust"/>
            <c:noEndCap val="0"/>
            <c:plus>
              <c:numRef>
                <c:f>Sheet1!$K$248:$K$262</c:f>
                <c:numCache>
                  <c:formatCode>General</c:formatCode>
                  <c:ptCount val="15"/>
                  <c:pt idx="8">
                    <c:v>3.7445299115938316E-2</c:v>
                  </c:pt>
                </c:numCache>
              </c:numRef>
            </c:plus>
            <c:minus>
              <c:numRef>
                <c:f>Sheet1!$K$248:$K$262</c:f>
                <c:numCache>
                  <c:formatCode>General</c:formatCode>
                  <c:ptCount val="15"/>
                  <c:pt idx="8">
                    <c:v>3.7445299115938316E-2</c:v>
                  </c:pt>
                </c:numCache>
              </c:numRef>
            </c:minus>
          </c:errBars>
          <c:val>
            <c:numRef>
              <c:f>Sheet1!$I$367:$I$381</c:f>
              <c:numCache>
                <c:formatCode>General</c:formatCode>
                <c:ptCount val="15"/>
                <c:pt idx="0">
                  <c:v>31.839139275351506</c:v>
                </c:pt>
                <c:pt idx="1">
                  <c:v>32.01621509108508</c:v>
                </c:pt>
                <c:pt idx="2">
                  <c:v>27.853048343196598</c:v>
                </c:pt>
                <c:pt idx="3">
                  <c:v>28.537113991103617</c:v>
                </c:pt>
                <c:pt idx="4">
                  <c:v>43.703085476375023</c:v>
                </c:pt>
                <c:pt idx="5">
                  <c:v>44.637623324916859</c:v>
                </c:pt>
                <c:pt idx="6">
                  <c:v>35.126635391478061</c:v>
                </c:pt>
                <c:pt idx="7">
                  <c:v>36.358867863795609</c:v>
                </c:pt>
                <c:pt idx="8">
                  <c:v>34.089042003992475</c:v>
                </c:pt>
                <c:pt idx="9">
                  <c:v>32.608540713132314</c:v>
                </c:pt>
                <c:pt idx="10">
                  <c:v>34.433863143979252</c:v>
                </c:pt>
                <c:pt idx="11">
                  <c:v>44.567735573799169</c:v>
                </c:pt>
                <c:pt idx="12">
                  <c:v>31.162163314274917</c:v>
                </c:pt>
                <c:pt idx="13">
                  <c:v>26.901020622713634</c:v>
                </c:pt>
                <c:pt idx="14">
                  <c:v>43.456613305063115</c:v>
                </c:pt>
              </c:numCache>
            </c:numRef>
          </c:val>
          <c:smooth val="0"/>
          <c:extLst>
            <c:ext xmlns:c16="http://schemas.microsoft.com/office/drawing/2014/chart" uri="{C3380CC4-5D6E-409C-BE32-E72D297353CC}">
              <c16:uniqueId val="{00000003-F941-4E43-AA16-9928BF1A3E73}"/>
            </c:ext>
          </c:extLst>
        </c:ser>
        <c:dLbls>
          <c:showLegendKey val="0"/>
          <c:showVal val="0"/>
          <c:showCatName val="0"/>
          <c:showSerName val="0"/>
          <c:showPercent val="0"/>
          <c:showBubbleSize val="0"/>
        </c:dLbls>
        <c:marker val="1"/>
        <c:smooth val="0"/>
        <c:axId val="275428864"/>
        <c:axId val="275430784"/>
      </c:lineChart>
      <c:catAx>
        <c:axId val="275428864"/>
        <c:scaling>
          <c:orientation val="minMax"/>
        </c:scaling>
        <c:delete val="0"/>
        <c:axPos val="b"/>
        <c:title>
          <c:tx>
            <c:rich>
              <a:bodyPr/>
              <a:lstStyle/>
              <a:p>
                <a:pPr>
                  <a:defRPr sz="1100"/>
                </a:pPr>
                <a:r>
                  <a:rPr lang="en-US" sz="1100"/>
                  <a:t>Experimental Conditions </a:t>
                </a:r>
              </a:p>
              <a:p>
                <a:pPr>
                  <a:defRPr sz="1100"/>
                </a:pPr>
                <a:r>
                  <a:rPr lang="en-US" sz="1100"/>
                  <a:t>(flow rate [mL/s]/ air velocity [m/s]/ initial water temperature [ °C]</a:t>
                </a:r>
              </a:p>
            </c:rich>
          </c:tx>
          <c:layout>
            <c:manualLayout>
              <c:xMode val="edge"/>
              <c:yMode val="edge"/>
              <c:x val="0.14891833232384413"/>
              <c:y val="0.86625258799171845"/>
            </c:manualLayout>
          </c:layout>
          <c:overlay val="0"/>
        </c:title>
        <c:numFmt formatCode="General" sourceLinked="1"/>
        <c:majorTickMark val="out"/>
        <c:minorTickMark val="none"/>
        <c:tickLblPos val="nextTo"/>
        <c:crossAx val="275430784"/>
        <c:crosses val="autoZero"/>
        <c:auto val="1"/>
        <c:lblAlgn val="ctr"/>
        <c:lblOffset val="100"/>
        <c:noMultiLvlLbl val="0"/>
      </c:catAx>
      <c:valAx>
        <c:axId val="275430784"/>
        <c:scaling>
          <c:orientation val="minMax"/>
          <c:max val="55"/>
          <c:min val="25"/>
        </c:scaling>
        <c:delete val="0"/>
        <c:axPos val="l"/>
        <c:title>
          <c:tx>
            <c:rich>
              <a:bodyPr rot="-5400000" vert="horz"/>
              <a:lstStyle/>
              <a:p>
                <a:pPr>
                  <a:defRPr sz="1100"/>
                </a:pPr>
                <a:r>
                  <a:rPr lang="en-US" sz="1100"/>
                  <a:t>Outlet Water Temperature [ °C]</a:t>
                </a:r>
              </a:p>
            </c:rich>
          </c:tx>
          <c:layout>
            <c:manualLayout>
              <c:xMode val="edge"/>
              <c:yMode val="edge"/>
              <c:x val="1.4488357224577697E-2"/>
              <c:y val="1.6925394040770817E-2"/>
            </c:manualLayout>
          </c:layout>
          <c:overlay val="0"/>
        </c:title>
        <c:numFmt formatCode="General" sourceLinked="1"/>
        <c:majorTickMark val="out"/>
        <c:minorTickMark val="none"/>
        <c:tickLblPos val="nextTo"/>
        <c:crossAx val="275428864"/>
        <c:crosses val="autoZero"/>
        <c:crossBetween val="between"/>
      </c:valAx>
    </c:plotArea>
    <c:legend>
      <c:legendPos val="r"/>
      <c:layout>
        <c:manualLayout>
          <c:xMode val="edge"/>
          <c:yMode val="edge"/>
          <c:x val="8.5588363954505683E-2"/>
          <c:y val="1.4819876790012631E-3"/>
          <c:w val="0.42944393969984523"/>
          <c:h val="0.17170544248006736"/>
        </c:manualLayout>
      </c:layout>
      <c:overlay val="0"/>
    </c:legend>
    <c:plotVisOnly val="1"/>
    <c:dispBlanksAs val="gap"/>
    <c:showDLblsOverMax val="0"/>
  </c:chart>
  <c:spPr>
    <a:ln>
      <a:noFill/>
    </a:ln>
  </c:spPr>
  <c:txPr>
    <a:bodyPr/>
    <a:lstStyle/>
    <a:p>
      <a:pPr>
        <a:defRPr b="0">
          <a:latin typeface="Arial" panose="020B0604020202020204" pitchFamily="34" charset="0"/>
          <a:cs typeface="Arial" panose="020B0604020202020204" pitchFamily="34" charset="0"/>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101571438185611"/>
          <c:y val="3.4878154275659365E-2"/>
          <c:w val="0.85131771990039706"/>
          <c:h val="0.48975198324928487"/>
        </c:manualLayout>
      </c:layout>
      <c:barChart>
        <c:barDir val="col"/>
        <c:grouping val="clustered"/>
        <c:varyColors val="0"/>
        <c:ser>
          <c:idx val="0"/>
          <c:order val="0"/>
          <c:tx>
            <c:v>Experimental Rate </c:v>
          </c:tx>
          <c:spPr>
            <a:pattFill prst="ltUpDiag">
              <a:fgClr>
                <a:schemeClr val="tx1"/>
              </a:fgClr>
              <a:bgClr>
                <a:schemeClr val="bg1"/>
              </a:bgClr>
            </a:pattFill>
            <a:ln>
              <a:solidFill>
                <a:schemeClr val="tx1"/>
              </a:solidFill>
            </a:ln>
          </c:spPr>
          <c:invertIfNegative val="0"/>
          <c:errBars>
            <c:errBarType val="plus"/>
            <c:errValType val="cust"/>
            <c:noEndCap val="0"/>
            <c:plus>
              <c:numRef>
                <c:f>Sheet1!$N$225:$N$239</c:f>
                <c:numCache>
                  <c:formatCode>General</c:formatCode>
                  <c:ptCount val="15"/>
                  <c:pt idx="8">
                    <c:v>23.870112693491819</c:v>
                  </c:pt>
                </c:numCache>
              </c:numRef>
            </c:plus>
            <c:minus>
              <c:numRef>
                <c:f>Sheet1!$N$225:$N$239</c:f>
                <c:numCache>
                  <c:formatCode>General</c:formatCode>
                  <c:ptCount val="15"/>
                  <c:pt idx="8">
                    <c:v>23.870112693491819</c:v>
                  </c:pt>
                </c:numCache>
              </c:numRef>
            </c:minus>
          </c:errBars>
          <c:cat>
            <c:strRef>
              <c:f>Sheet1!$G$225:$G$239</c:f>
              <c:strCache>
                <c:ptCount val="15"/>
                <c:pt idx="0">
                  <c:v>18.7/0.4/37 </c:v>
                </c:pt>
                <c:pt idx="1">
                  <c:v>29.1/0.4/37</c:v>
                </c:pt>
                <c:pt idx="2">
                  <c:v>18.7/1.0/37</c:v>
                </c:pt>
                <c:pt idx="3">
                  <c:v>29.1/1.0/37</c:v>
                </c:pt>
                <c:pt idx="4">
                  <c:v>18.7/0.4/53</c:v>
                </c:pt>
                <c:pt idx="5">
                  <c:v>29.1/0.4/53</c:v>
                </c:pt>
                <c:pt idx="6">
                  <c:v>18.7/1.0/53</c:v>
                </c:pt>
                <c:pt idx="7">
                  <c:v>29.1/1.0/53</c:v>
                </c:pt>
                <c:pt idx="8">
                  <c:v>24.7/0.7/45</c:v>
                </c:pt>
                <c:pt idx="9">
                  <c:v>12.9/0.7/45</c:v>
                </c:pt>
                <c:pt idx="10">
                  <c:v>31.7/0.7/45</c:v>
                </c:pt>
                <c:pt idx="11">
                  <c:v>24.7/0.15/45</c:v>
                </c:pt>
                <c:pt idx="12">
                  <c:v>24.7/1.2/45</c:v>
                </c:pt>
                <c:pt idx="13">
                  <c:v>24.7/0.7/32</c:v>
                </c:pt>
                <c:pt idx="14">
                  <c:v>24.7/0.7/59</c:v>
                </c:pt>
              </c:strCache>
            </c:strRef>
          </c:cat>
          <c:val>
            <c:numRef>
              <c:f>Sheet1!$L$349:$L$363</c:f>
              <c:numCache>
                <c:formatCode>General</c:formatCode>
                <c:ptCount val="15"/>
                <c:pt idx="0">
                  <c:v>218.5</c:v>
                </c:pt>
                <c:pt idx="1">
                  <c:v>268.52999999999997</c:v>
                </c:pt>
                <c:pt idx="2">
                  <c:v>344.11</c:v>
                </c:pt>
                <c:pt idx="3">
                  <c:v>374.7</c:v>
                </c:pt>
                <c:pt idx="4">
                  <c:v>459.14</c:v>
                </c:pt>
                <c:pt idx="5">
                  <c:v>515.65</c:v>
                </c:pt>
                <c:pt idx="6">
                  <c:v>696.2</c:v>
                </c:pt>
                <c:pt idx="7">
                  <c:v>739.81</c:v>
                </c:pt>
                <c:pt idx="8">
                  <c:v>450.57</c:v>
                </c:pt>
                <c:pt idx="9">
                  <c:v>380.03</c:v>
                </c:pt>
                <c:pt idx="10">
                  <c:v>448.49</c:v>
                </c:pt>
                <c:pt idx="11">
                  <c:v>280.18</c:v>
                </c:pt>
                <c:pt idx="12">
                  <c:v>545.55999999999995</c:v>
                </c:pt>
                <c:pt idx="13">
                  <c:v>237.77</c:v>
                </c:pt>
                <c:pt idx="14">
                  <c:v>719.09</c:v>
                </c:pt>
              </c:numCache>
            </c:numRef>
          </c:val>
          <c:extLst>
            <c:ext xmlns:c16="http://schemas.microsoft.com/office/drawing/2014/chart" uri="{C3380CC4-5D6E-409C-BE32-E72D297353CC}">
              <c16:uniqueId val="{00000000-3837-4C27-A4B4-424B813125A4}"/>
            </c:ext>
          </c:extLst>
        </c:ser>
        <c:ser>
          <c:idx val="1"/>
          <c:order val="1"/>
          <c:tx>
            <c:v>Predicted Rate</c:v>
          </c:tx>
          <c:spPr>
            <a:solidFill>
              <a:schemeClr val="tx1"/>
            </a:solidFill>
            <a:ln>
              <a:solidFill>
                <a:schemeClr val="tx1"/>
              </a:solidFill>
            </a:ln>
          </c:spPr>
          <c:invertIfNegative val="0"/>
          <c:errBars>
            <c:errBarType val="plus"/>
            <c:errValType val="cust"/>
            <c:noEndCap val="0"/>
            <c:plus>
              <c:numRef>
                <c:f>Sheet1!$O$225:$O$239</c:f>
                <c:numCache>
                  <c:formatCode>General</c:formatCode>
                  <c:ptCount val="15"/>
                  <c:pt idx="8">
                    <c:v>3.4664012432587743</c:v>
                  </c:pt>
                </c:numCache>
              </c:numRef>
            </c:plus>
            <c:minus>
              <c:numRef>
                <c:f>Sheet1!$O$225:$O$239</c:f>
                <c:numCache>
                  <c:formatCode>General</c:formatCode>
                  <c:ptCount val="15"/>
                  <c:pt idx="8">
                    <c:v>3.4664012432587743</c:v>
                  </c:pt>
                </c:numCache>
              </c:numRef>
            </c:minus>
          </c:errBars>
          <c:cat>
            <c:strRef>
              <c:f>Sheet1!$G$225:$G$239</c:f>
              <c:strCache>
                <c:ptCount val="15"/>
                <c:pt idx="0">
                  <c:v>18.7/0.4/37 </c:v>
                </c:pt>
                <c:pt idx="1">
                  <c:v>29.1/0.4/37</c:v>
                </c:pt>
                <c:pt idx="2">
                  <c:v>18.7/1.0/37</c:v>
                </c:pt>
                <c:pt idx="3">
                  <c:v>29.1/1.0/37</c:v>
                </c:pt>
                <c:pt idx="4">
                  <c:v>18.7/0.4/53</c:v>
                </c:pt>
                <c:pt idx="5">
                  <c:v>29.1/0.4/53</c:v>
                </c:pt>
                <c:pt idx="6">
                  <c:v>18.7/1.0/53</c:v>
                </c:pt>
                <c:pt idx="7">
                  <c:v>29.1/1.0/53</c:v>
                </c:pt>
                <c:pt idx="8">
                  <c:v>24.7/0.7/45</c:v>
                </c:pt>
                <c:pt idx="9">
                  <c:v>12.9/0.7/45</c:v>
                </c:pt>
                <c:pt idx="10">
                  <c:v>31.7/0.7/45</c:v>
                </c:pt>
                <c:pt idx="11">
                  <c:v>24.7/0.15/45</c:v>
                </c:pt>
                <c:pt idx="12">
                  <c:v>24.7/1.2/45</c:v>
                </c:pt>
                <c:pt idx="13">
                  <c:v>24.7/0.7/32</c:v>
                </c:pt>
                <c:pt idx="14">
                  <c:v>24.7/0.7/59</c:v>
                </c:pt>
              </c:strCache>
            </c:strRef>
          </c:cat>
          <c:val>
            <c:numRef>
              <c:f>Sheet1!$M$349:$M$363</c:f>
              <c:numCache>
                <c:formatCode>General</c:formatCode>
                <c:ptCount val="15"/>
                <c:pt idx="0">
                  <c:v>209.84712646151246</c:v>
                </c:pt>
                <c:pt idx="1">
                  <c:v>214.33884225279309</c:v>
                </c:pt>
                <c:pt idx="2">
                  <c:v>338.5893023269216</c:v>
                </c:pt>
                <c:pt idx="3">
                  <c:v>372.18957896227869</c:v>
                </c:pt>
                <c:pt idx="4">
                  <c:v>438.26985418435788</c:v>
                </c:pt>
                <c:pt idx="5">
                  <c:v>460.15101355727853</c:v>
                </c:pt>
                <c:pt idx="6">
                  <c:v>689.785817862979</c:v>
                </c:pt>
                <c:pt idx="7">
                  <c:v>757.57771234220013</c:v>
                </c:pt>
                <c:pt idx="8">
                  <c:v>445.48596267431822</c:v>
                </c:pt>
                <c:pt idx="9">
                  <c:v>392.17898369836814</c:v>
                </c:pt>
                <c:pt idx="10">
                  <c:v>459.29915693853684</c:v>
                </c:pt>
                <c:pt idx="11">
                  <c:v>182.37158887618418</c:v>
                </c:pt>
                <c:pt idx="12">
                  <c:v>596.67132321389136</c:v>
                </c:pt>
                <c:pt idx="13">
                  <c:v>212.70226308498468</c:v>
                </c:pt>
                <c:pt idx="14">
                  <c:v>779.76983291011811</c:v>
                </c:pt>
              </c:numCache>
            </c:numRef>
          </c:val>
          <c:extLst>
            <c:ext xmlns:c16="http://schemas.microsoft.com/office/drawing/2014/chart" uri="{C3380CC4-5D6E-409C-BE32-E72D297353CC}">
              <c16:uniqueId val="{00000001-3837-4C27-A4B4-424B813125A4}"/>
            </c:ext>
          </c:extLst>
        </c:ser>
        <c:dLbls>
          <c:showLegendKey val="0"/>
          <c:showVal val="0"/>
          <c:showCatName val="0"/>
          <c:showSerName val="0"/>
          <c:showPercent val="0"/>
          <c:showBubbleSize val="0"/>
        </c:dLbls>
        <c:gapWidth val="150"/>
        <c:axId val="263785088"/>
        <c:axId val="263787264"/>
      </c:barChart>
      <c:catAx>
        <c:axId val="263785088"/>
        <c:scaling>
          <c:orientation val="minMax"/>
        </c:scaling>
        <c:delete val="0"/>
        <c:axPos val="b"/>
        <c:title>
          <c:tx>
            <c:rich>
              <a:bodyPr/>
              <a:lstStyle/>
              <a:p>
                <a:pPr>
                  <a:defRPr sz="1100"/>
                </a:pPr>
                <a:r>
                  <a:rPr lang="en-US" sz="1100"/>
                  <a:t>Experimental conditions </a:t>
                </a:r>
              </a:p>
              <a:p>
                <a:pPr>
                  <a:defRPr sz="1100"/>
                </a:pPr>
                <a:r>
                  <a:rPr lang="en-US" sz="1100"/>
                  <a:t>(flow rate [mL/s]/ air velocity [m/s]/ initial water temperature [ °C]</a:t>
                </a:r>
              </a:p>
            </c:rich>
          </c:tx>
          <c:layout>
            <c:manualLayout>
              <c:xMode val="edge"/>
              <c:yMode val="edge"/>
              <c:x val="0.20670300827781143"/>
              <c:y val="0.85548455804046863"/>
            </c:manualLayout>
          </c:layout>
          <c:overlay val="0"/>
        </c:title>
        <c:numFmt formatCode="General" sourceLinked="1"/>
        <c:majorTickMark val="out"/>
        <c:minorTickMark val="none"/>
        <c:tickLblPos val="nextTo"/>
        <c:crossAx val="263787264"/>
        <c:crosses val="autoZero"/>
        <c:auto val="1"/>
        <c:lblAlgn val="ctr"/>
        <c:lblOffset val="100"/>
        <c:noMultiLvlLbl val="0"/>
      </c:catAx>
      <c:valAx>
        <c:axId val="263787264"/>
        <c:scaling>
          <c:orientation val="minMax"/>
        </c:scaling>
        <c:delete val="0"/>
        <c:axPos val="l"/>
        <c:title>
          <c:tx>
            <c:rich>
              <a:bodyPr rot="-5400000" vert="horz"/>
              <a:lstStyle/>
              <a:p>
                <a:pPr>
                  <a:defRPr sz="1100"/>
                </a:pPr>
                <a:r>
                  <a:rPr lang="en-US" sz="1100"/>
                  <a:t>Initial rate [W]</a:t>
                </a:r>
              </a:p>
            </c:rich>
          </c:tx>
          <c:layout>
            <c:manualLayout>
              <c:xMode val="edge"/>
              <c:yMode val="edge"/>
              <c:x val="2.4589938525588811E-2"/>
              <c:y val="3.7733345129611694E-3"/>
            </c:manualLayout>
          </c:layout>
          <c:overlay val="0"/>
        </c:title>
        <c:numFmt formatCode="General" sourceLinked="1"/>
        <c:majorTickMark val="out"/>
        <c:minorTickMark val="none"/>
        <c:tickLblPos val="nextTo"/>
        <c:crossAx val="263785088"/>
        <c:crosses val="autoZero"/>
        <c:crossBetween val="between"/>
        <c:majorUnit val="200"/>
      </c:valAx>
    </c:plotArea>
    <c:legend>
      <c:legendPos val="r"/>
      <c:layout>
        <c:manualLayout>
          <c:xMode val="edge"/>
          <c:yMode val="edge"/>
          <c:x val="0.14465674905083395"/>
          <c:y val="2.1818853954896158E-2"/>
          <c:w val="0.27665017834309175"/>
          <c:h val="0.15256895519638994"/>
        </c:manualLayout>
      </c:layout>
      <c:overlay val="0"/>
    </c:legend>
    <c:plotVisOnly val="1"/>
    <c:dispBlanksAs val="gap"/>
    <c:showDLblsOverMax val="0"/>
  </c:chart>
  <c:spPr>
    <a:ln>
      <a:noFill/>
    </a:ln>
  </c:spPr>
  <c:txPr>
    <a:bodyPr/>
    <a:lstStyle/>
    <a:p>
      <a:pPr>
        <a:defRPr sz="1000" b="0">
          <a:latin typeface="Arial" panose="020B0604020202020204" pitchFamily="34" charset="0"/>
          <a:cs typeface="Arial" panose="020B0604020202020204" pitchFamily="34" charset="0"/>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838281428541748"/>
          <c:y val="3.5542284383647552E-2"/>
          <c:w val="0.85395068525405304"/>
          <c:h val="0.53284677858663898"/>
        </c:manualLayout>
      </c:layout>
      <c:barChart>
        <c:barDir val="col"/>
        <c:grouping val="clustered"/>
        <c:varyColors val="0"/>
        <c:ser>
          <c:idx val="0"/>
          <c:order val="0"/>
          <c:tx>
            <c:v>Experimental Efficiency</c:v>
          </c:tx>
          <c:spPr>
            <a:pattFill prst="ltUpDiag">
              <a:fgClr>
                <a:schemeClr val="tx1"/>
              </a:fgClr>
              <a:bgClr>
                <a:schemeClr val="bg1"/>
              </a:bgClr>
            </a:pattFill>
            <a:ln>
              <a:solidFill>
                <a:schemeClr val="tx1"/>
              </a:solidFill>
            </a:ln>
          </c:spPr>
          <c:invertIfNegative val="0"/>
          <c:errBars>
            <c:errBarType val="plus"/>
            <c:errValType val="cust"/>
            <c:noEndCap val="0"/>
            <c:plus>
              <c:numRef>
                <c:f>Sheet1!$R$225:$R$239</c:f>
                <c:numCache>
                  <c:formatCode>General</c:formatCode>
                  <c:ptCount val="15"/>
                  <c:pt idx="8">
                    <c:v>1.5964</c:v>
                  </c:pt>
                </c:numCache>
              </c:numRef>
            </c:plus>
            <c:minus>
              <c:numRef>
                <c:f>Sheet1!$R$225:$R$239</c:f>
                <c:numCache>
                  <c:formatCode>General</c:formatCode>
                  <c:ptCount val="15"/>
                  <c:pt idx="8">
                    <c:v>1.5964</c:v>
                  </c:pt>
                </c:numCache>
              </c:numRef>
            </c:minus>
          </c:errBars>
          <c:cat>
            <c:strRef>
              <c:f>Sheet1!$G$225:$G$239</c:f>
              <c:strCache>
                <c:ptCount val="15"/>
                <c:pt idx="0">
                  <c:v>18.7/0.4/37 </c:v>
                </c:pt>
                <c:pt idx="1">
                  <c:v>29.1/0.4/37</c:v>
                </c:pt>
                <c:pt idx="2">
                  <c:v>18.7/1.0/37</c:v>
                </c:pt>
                <c:pt idx="3">
                  <c:v>29.1/1.0/37</c:v>
                </c:pt>
                <c:pt idx="4">
                  <c:v>18.7/0.4/53</c:v>
                </c:pt>
                <c:pt idx="5">
                  <c:v>29.1/0.4/53</c:v>
                </c:pt>
                <c:pt idx="6">
                  <c:v>18.7/1.0/53</c:v>
                </c:pt>
                <c:pt idx="7">
                  <c:v>29.1/1.0/53</c:v>
                </c:pt>
                <c:pt idx="8">
                  <c:v>24.7/0.7/45</c:v>
                </c:pt>
                <c:pt idx="9">
                  <c:v>12.9/0.7/45</c:v>
                </c:pt>
                <c:pt idx="10">
                  <c:v>31.7/0.7/45</c:v>
                </c:pt>
                <c:pt idx="11">
                  <c:v>24.7/0.15/45</c:v>
                </c:pt>
                <c:pt idx="12">
                  <c:v>24.7/1.2/45</c:v>
                </c:pt>
                <c:pt idx="13">
                  <c:v>24.7/0.7/32</c:v>
                </c:pt>
                <c:pt idx="14">
                  <c:v>24.7/0.7/59</c:v>
                </c:pt>
              </c:strCache>
            </c:strRef>
          </c:cat>
          <c:val>
            <c:numRef>
              <c:f>Sheet1!$P$349:$P$363</c:f>
              <c:numCache>
                <c:formatCode>General</c:formatCode>
                <c:ptCount val="15"/>
                <c:pt idx="0">
                  <c:v>11.56</c:v>
                </c:pt>
                <c:pt idx="1">
                  <c:v>7.4399999999999995</c:v>
                </c:pt>
                <c:pt idx="2">
                  <c:v>16.47</c:v>
                </c:pt>
                <c:pt idx="3">
                  <c:v>9.6100000000000012</c:v>
                </c:pt>
                <c:pt idx="4">
                  <c:v>14.299999999999999</c:v>
                </c:pt>
                <c:pt idx="5">
                  <c:v>12.1</c:v>
                </c:pt>
                <c:pt idx="6">
                  <c:v>22.8</c:v>
                </c:pt>
                <c:pt idx="7">
                  <c:v>16.400000000000002</c:v>
                </c:pt>
                <c:pt idx="8">
                  <c:v>13.933333333333332</c:v>
                </c:pt>
                <c:pt idx="9">
                  <c:v>21.759999999999998</c:v>
                </c:pt>
                <c:pt idx="10">
                  <c:v>13.200000000000001</c:v>
                </c:pt>
                <c:pt idx="11">
                  <c:v>8</c:v>
                </c:pt>
                <c:pt idx="12">
                  <c:v>16.989999999999998</c:v>
                </c:pt>
                <c:pt idx="13">
                  <c:v>8.61</c:v>
                </c:pt>
                <c:pt idx="14">
                  <c:v>16.55</c:v>
                </c:pt>
              </c:numCache>
            </c:numRef>
          </c:val>
          <c:extLst>
            <c:ext xmlns:c16="http://schemas.microsoft.com/office/drawing/2014/chart" uri="{C3380CC4-5D6E-409C-BE32-E72D297353CC}">
              <c16:uniqueId val="{00000000-44BC-4E7D-AEB3-B6AA1F9F5151}"/>
            </c:ext>
          </c:extLst>
        </c:ser>
        <c:ser>
          <c:idx val="1"/>
          <c:order val="1"/>
          <c:tx>
            <c:v>Predicted Efficiency</c:v>
          </c:tx>
          <c:spPr>
            <a:solidFill>
              <a:schemeClr val="tx1"/>
            </a:solidFill>
            <a:ln>
              <a:solidFill>
                <a:schemeClr val="tx1"/>
              </a:solidFill>
            </a:ln>
          </c:spPr>
          <c:invertIfNegative val="0"/>
          <c:errBars>
            <c:errBarType val="both"/>
            <c:errValType val="cust"/>
            <c:noEndCap val="0"/>
            <c:plus>
              <c:numRef>
                <c:f>Sheet1!$S$225:$S$239</c:f>
                <c:numCache>
                  <c:formatCode>General</c:formatCode>
                  <c:ptCount val="15"/>
                  <c:pt idx="8">
                    <c:v>6.3875204847237937E-2</c:v>
                  </c:pt>
                </c:numCache>
              </c:numRef>
            </c:plus>
            <c:minus>
              <c:numRef>
                <c:f>Sheet1!$S$225:$S$239</c:f>
                <c:numCache>
                  <c:formatCode>General</c:formatCode>
                  <c:ptCount val="15"/>
                  <c:pt idx="8">
                    <c:v>6.3875204847237937E-2</c:v>
                  </c:pt>
                </c:numCache>
              </c:numRef>
            </c:minus>
          </c:errBars>
          <c:cat>
            <c:strRef>
              <c:f>Sheet1!$G$225:$G$239</c:f>
              <c:strCache>
                <c:ptCount val="15"/>
                <c:pt idx="0">
                  <c:v>18.7/0.4/37 </c:v>
                </c:pt>
                <c:pt idx="1">
                  <c:v>29.1/0.4/37</c:v>
                </c:pt>
                <c:pt idx="2">
                  <c:v>18.7/1.0/37</c:v>
                </c:pt>
                <c:pt idx="3">
                  <c:v>29.1/1.0/37</c:v>
                </c:pt>
                <c:pt idx="4">
                  <c:v>18.7/0.4/53</c:v>
                </c:pt>
                <c:pt idx="5">
                  <c:v>29.1/0.4/53</c:v>
                </c:pt>
                <c:pt idx="6">
                  <c:v>18.7/1.0/53</c:v>
                </c:pt>
                <c:pt idx="7">
                  <c:v>29.1/1.0/53</c:v>
                </c:pt>
                <c:pt idx="8">
                  <c:v>24.7/0.7/45</c:v>
                </c:pt>
                <c:pt idx="9">
                  <c:v>12.9/0.7/45</c:v>
                </c:pt>
                <c:pt idx="10">
                  <c:v>31.7/0.7/45</c:v>
                </c:pt>
                <c:pt idx="11">
                  <c:v>24.7/0.15/45</c:v>
                </c:pt>
                <c:pt idx="12">
                  <c:v>24.7/1.2/45</c:v>
                </c:pt>
                <c:pt idx="13">
                  <c:v>24.7/0.7/32</c:v>
                </c:pt>
                <c:pt idx="14">
                  <c:v>24.7/0.7/59</c:v>
                </c:pt>
              </c:strCache>
            </c:strRef>
          </c:cat>
          <c:val>
            <c:numRef>
              <c:f>Sheet1!$Q$349:$Q$363</c:f>
              <c:numCache>
                <c:formatCode>General</c:formatCode>
                <c:ptCount val="15"/>
                <c:pt idx="0">
                  <c:v>10.168936545399104</c:v>
                </c:pt>
                <c:pt idx="1">
                  <c:v>6.9624304019203898</c:v>
                </c:pt>
                <c:pt idx="2">
                  <c:v>18.044332042479549</c:v>
                </c:pt>
                <c:pt idx="3">
                  <c:v>12.102172798139414</c:v>
                </c:pt>
                <c:pt idx="4">
                  <c:v>13.893137190593741</c:v>
                </c:pt>
                <c:pt idx="5">
                  <c:v>8.4920950891459253</c:v>
                </c:pt>
                <c:pt idx="6">
                  <c:v>22.261863813291168</c:v>
                </c:pt>
                <c:pt idx="7">
                  <c:v>15.666802174598404</c:v>
                </c:pt>
                <c:pt idx="8">
                  <c:v>13.105822546382569</c:v>
                </c:pt>
                <c:pt idx="9">
                  <c:v>22.530622792637573</c:v>
                </c:pt>
                <c:pt idx="10">
                  <c:v>10.448952066978789</c:v>
                </c:pt>
                <c:pt idx="11">
                  <c:v>5.3644035408113062</c:v>
                </c:pt>
                <c:pt idx="12">
                  <c:v>17.552513682757453</c:v>
                </c:pt>
                <c:pt idx="13">
                  <c:v>10.418754084049741</c:v>
                </c:pt>
                <c:pt idx="14">
                  <c:v>16.355541997910901</c:v>
                </c:pt>
              </c:numCache>
            </c:numRef>
          </c:val>
          <c:extLst>
            <c:ext xmlns:c16="http://schemas.microsoft.com/office/drawing/2014/chart" uri="{C3380CC4-5D6E-409C-BE32-E72D297353CC}">
              <c16:uniqueId val="{00000001-44BC-4E7D-AEB3-B6AA1F9F5151}"/>
            </c:ext>
          </c:extLst>
        </c:ser>
        <c:dLbls>
          <c:showLegendKey val="0"/>
          <c:showVal val="0"/>
          <c:showCatName val="0"/>
          <c:showSerName val="0"/>
          <c:showPercent val="0"/>
          <c:showBubbleSize val="0"/>
        </c:dLbls>
        <c:gapWidth val="150"/>
        <c:axId val="277953536"/>
        <c:axId val="277955712"/>
      </c:barChart>
      <c:catAx>
        <c:axId val="277953536"/>
        <c:scaling>
          <c:orientation val="minMax"/>
        </c:scaling>
        <c:delete val="0"/>
        <c:axPos val="b"/>
        <c:title>
          <c:tx>
            <c:rich>
              <a:bodyPr/>
              <a:lstStyle/>
              <a:p>
                <a:pPr>
                  <a:defRPr sz="1100"/>
                </a:pPr>
                <a:r>
                  <a:rPr lang="en-US" sz="1100"/>
                  <a:t>Experimental conditions </a:t>
                </a:r>
              </a:p>
              <a:p>
                <a:pPr>
                  <a:defRPr sz="1100"/>
                </a:pPr>
                <a:r>
                  <a:rPr lang="en-US" sz="1100"/>
                  <a:t>(flow rate [mL/s]/ air velocity [m/s]/ initial water temperature [ °C]</a:t>
                </a:r>
              </a:p>
            </c:rich>
          </c:tx>
          <c:layout>
            <c:manualLayout>
              <c:xMode val="edge"/>
              <c:yMode val="edge"/>
              <c:x val="0.19741791840663719"/>
              <c:y val="0.85775681341719079"/>
            </c:manualLayout>
          </c:layout>
          <c:overlay val="0"/>
        </c:title>
        <c:numFmt formatCode="General" sourceLinked="1"/>
        <c:majorTickMark val="out"/>
        <c:minorTickMark val="none"/>
        <c:tickLblPos val="nextTo"/>
        <c:crossAx val="277955712"/>
        <c:crosses val="autoZero"/>
        <c:auto val="1"/>
        <c:lblAlgn val="ctr"/>
        <c:lblOffset val="100"/>
        <c:noMultiLvlLbl val="0"/>
      </c:catAx>
      <c:valAx>
        <c:axId val="277955712"/>
        <c:scaling>
          <c:orientation val="minMax"/>
        </c:scaling>
        <c:delete val="0"/>
        <c:axPos val="l"/>
        <c:title>
          <c:tx>
            <c:rich>
              <a:bodyPr rot="-5400000" vert="horz"/>
              <a:lstStyle/>
              <a:p>
                <a:pPr>
                  <a:defRPr sz="1100"/>
                </a:pPr>
                <a:r>
                  <a:rPr lang="en-US" sz="1100"/>
                  <a:t>Water-side efficiency [%]</a:t>
                </a:r>
              </a:p>
            </c:rich>
          </c:tx>
          <c:layout>
            <c:manualLayout>
              <c:xMode val="edge"/>
              <c:yMode val="edge"/>
              <c:x val="3.1195853156877819E-2"/>
              <c:y val="1.5469056933921005E-2"/>
            </c:manualLayout>
          </c:layout>
          <c:overlay val="0"/>
        </c:title>
        <c:numFmt formatCode="General" sourceLinked="1"/>
        <c:majorTickMark val="out"/>
        <c:minorTickMark val="none"/>
        <c:tickLblPos val="nextTo"/>
        <c:crossAx val="277953536"/>
        <c:crosses val="autoZero"/>
        <c:crossBetween val="between"/>
      </c:valAx>
    </c:plotArea>
    <c:legend>
      <c:legendPos val="r"/>
      <c:layout>
        <c:manualLayout>
          <c:xMode val="edge"/>
          <c:yMode val="edge"/>
          <c:x val="0.16560027898610583"/>
          <c:y val="2.373375411875802E-2"/>
          <c:w val="0.27966778628195949"/>
          <c:h val="0.13060301424586077"/>
        </c:manualLayout>
      </c:layout>
      <c:overlay val="0"/>
    </c:legend>
    <c:plotVisOnly val="1"/>
    <c:dispBlanksAs val="gap"/>
    <c:showDLblsOverMax val="0"/>
  </c:chart>
  <c:spPr>
    <a:ln>
      <a:noFill/>
    </a:ln>
  </c:spPr>
  <c:txPr>
    <a:bodyPr/>
    <a:lstStyle/>
    <a:p>
      <a:pPr>
        <a:defRPr b="0">
          <a:latin typeface="Arial" panose="020B0604020202020204" pitchFamily="34" charset="0"/>
          <a:cs typeface="Arial" panose="020B0604020202020204" pitchFamily="34" charset="0"/>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972299070724268"/>
          <c:y val="5.1400554097404488E-2"/>
          <c:w val="0.63470494712965053"/>
          <c:h val="0.71706719745533665"/>
        </c:manualLayout>
      </c:layout>
      <c:scatterChart>
        <c:scatterStyle val="smoothMarker"/>
        <c:varyColors val="0"/>
        <c:ser>
          <c:idx val="0"/>
          <c:order val="0"/>
          <c:tx>
            <c:v>Predicted Rate</c:v>
          </c:tx>
          <c:spPr>
            <a:ln w="22225">
              <a:solidFill>
                <a:schemeClr val="tx1"/>
              </a:solidFill>
              <a:prstDash val="solid"/>
            </a:ln>
          </c:spPr>
          <c:marker>
            <c:symbol val="none"/>
          </c:marker>
          <c:xVal>
            <c:numRef>
              <c:f>Sheet2!$F$8:$F$22</c:f>
              <c:numCache>
                <c:formatCode>General</c:formatCode>
                <c:ptCount val="15"/>
                <c:pt idx="0">
                  <c:v>10</c:v>
                </c:pt>
                <c:pt idx="1">
                  <c:v>11</c:v>
                </c:pt>
                <c:pt idx="2">
                  <c:v>12</c:v>
                </c:pt>
                <c:pt idx="3">
                  <c:v>12.91</c:v>
                </c:pt>
                <c:pt idx="4">
                  <c:v>14</c:v>
                </c:pt>
                <c:pt idx="5">
                  <c:v>16</c:v>
                </c:pt>
                <c:pt idx="6">
                  <c:v>18</c:v>
                </c:pt>
                <c:pt idx="7">
                  <c:v>20</c:v>
                </c:pt>
                <c:pt idx="8">
                  <c:v>22</c:v>
                </c:pt>
                <c:pt idx="9">
                  <c:v>24</c:v>
                </c:pt>
                <c:pt idx="10">
                  <c:v>26</c:v>
                </c:pt>
                <c:pt idx="11">
                  <c:v>28</c:v>
                </c:pt>
                <c:pt idx="12">
                  <c:v>30</c:v>
                </c:pt>
                <c:pt idx="13">
                  <c:v>31.66</c:v>
                </c:pt>
                <c:pt idx="14">
                  <c:v>32</c:v>
                </c:pt>
              </c:numCache>
            </c:numRef>
          </c:xVal>
          <c:yVal>
            <c:numRef>
              <c:f>Sheet2!$E$8:$E$21</c:f>
              <c:numCache>
                <c:formatCode>General</c:formatCode>
                <c:ptCount val="14"/>
                <c:pt idx="0">
                  <c:v>369.55205168717907</c:v>
                </c:pt>
                <c:pt idx="1">
                  <c:v>386.05167088084647</c:v>
                </c:pt>
                <c:pt idx="2">
                  <c:v>396.260264880205</c:v>
                </c:pt>
                <c:pt idx="3">
                  <c:v>402.90519561501378</c:v>
                </c:pt>
                <c:pt idx="4">
                  <c:v>409.49748239184328</c:v>
                </c:pt>
                <c:pt idx="5">
                  <c:v>419.5321580594433</c:v>
                </c:pt>
                <c:pt idx="6">
                  <c:v>427.69073073479575</c:v>
                </c:pt>
                <c:pt idx="7">
                  <c:v>434.47054390851918</c:v>
                </c:pt>
                <c:pt idx="8">
                  <c:v>440.20604333121503</c:v>
                </c:pt>
                <c:pt idx="9">
                  <c:v>444.96103140399458</c:v>
                </c:pt>
                <c:pt idx="10">
                  <c:v>449.24018965628977</c:v>
                </c:pt>
                <c:pt idx="11">
                  <c:v>453.01067616718086</c:v>
                </c:pt>
                <c:pt idx="12">
                  <c:v>456.36879937637929</c:v>
                </c:pt>
                <c:pt idx="13">
                  <c:v>458.89656748409431</c:v>
                </c:pt>
              </c:numCache>
            </c:numRef>
          </c:yVal>
          <c:smooth val="1"/>
          <c:extLst>
            <c:ext xmlns:c16="http://schemas.microsoft.com/office/drawing/2014/chart" uri="{C3380CC4-5D6E-409C-BE32-E72D297353CC}">
              <c16:uniqueId val="{00000000-DC1D-43B9-9596-291E6ABD0150}"/>
            </c:ext>
          </c:extLst>
        </c:ser>
        <c:ser>
          <c:idx val="1"/>
          <c:order val="1"/>
          <c:tx>
            <c:v>Experimental Points</c:v>
          </c:tx>
          <c:spPr>
            <a:ln>
              <a:noFill/>
            </a:ln>
          </c:spPr>
          <c:marker>
            <c:spPr>
              <a:solidFill>
                <a:schemeClr val="tx1"/>
              </a:solidFill>
              <a:ln>
                <a:noFill/>
              </a:ln>
            </c:spPr>
          </c:marker>
          <c:errBars>
            <c:errDir val="y"/>
            <c:errBarType val="both"/>
            <c:errValType val="cust"/>
            <c:noEndCap val="0"/>
            <c:plus>
              <c:numRef>
                <c:f>Sheet2!$C$28:$C$30</c:f>
                <c:numCache>
                  <c:formatCode>General</c:formatCode>
                  <c:ptCount val="3"/>
                  <c:pt idx="0">
                    <c:v>0</c:v>
                  </c:pt>
                  <c:pt idx="1">
                    <c:v>23.789932884870986</c:v>
                  </c:pt>
                  <c:pt idx="2">
                    <c:v>0</c:v>
                  </c:pt>
                </c:numCache>
              </c:numRef>
            </c:plus>
            <c:minus>
              <c:numRef>
                <c:f>Sheet2!$C$28:$C$30</c:f>
                <c:numCache>
                  <c:formatCode>General</c:formatCode>
                  <c:ptCount val="3"/>
                  <c:pt idx="0">
                    <c:v>0</c:v>
                  </c:pt>
                  <c:pt idx="1">
                    <c:v>23.789932884870986</c:v>
                  </c:pt>
                  <c:pt idx="2">
                    <c:v>0</c:v>
                  </c:pt>
                </c:numCache>
              </c:numRef>
            </c:minus>
          </c:errBars>
          <c:xVal>
            <c:numRef>
              <c:f>Sheet2!$A$28:$A$30</c:f>
              <c:numCache>
                <c:formatCode>General</c:formatCode>
                <c:ptCount val="3"/>
                <c:pt idx="0">
                  <c:v>12.91</c:v>
                </c:pt>
                <c:pt idx="1">
                  <c:v>24.68</c:v>
                </c:pt>
                <c:pt idx="2">
                  <c:v>31.66</c:v>
                </c:pt>
              </c:numCache>
            </c:numRef>
          </c:xVal>
          <c:yVal>
            <c:numRef>
              <c:f>Sheet2!$B$28:$B$30</c:f>
              <c:numCache>
                <c:formatCode>General</c:formatCode>
                <c:ptCount val="3"/>
                <c:pt idx="0">
                  <c:v>380.03</c:v>
                </c:pt>
                <c:pt idx="1">
                  <c:v>450.49333333333334</c:v>
                </c:pt>
                <c:pt idx="2">
                  <c:v>448.49</c:v>
                </c:pt>
              </c:numCache>
            </c:numRef>
          </c:yVal>
          <c:smooth val="1"/>
          <c:extLst>
            <c:ext xmlns:c16="http://schemas.microsoft.com/office/drawing/2014/chart" uri="{C3380CC4-5D6E-409C-BE32-E72D297353CC}">
              <c16:uniqueId val="{00000001-DC1D-43B9-9596-291E6ABD0150}"/>
            </c:ext>
          </c:extLst>
        </c:ser>
        <c:dLbls>
          <c:showLegendKey val="0"/>
          <c:showVal val="0"/>
          <c:showCatName val="0"/>
          <c:showSerName val="0"/>
          <c:showPercent val="0"/>
          <c:showBubbleSize val="0"/>
        </c:dLbls>
        <c:axId val="386139264"/>
        <c:axId val="386141184"/>
      </c:scatterChart>
      <c:scatterChart>
        <c:scatterStyle val="smoothMarker"/>
        <c:varyColors val="0"/>
        <c:ser>
          <c:idx val="3"/>
          <c:order val="2"/>
          <c:tx>
            <c:v>Experimental Efficiency</c:v>
          </c:tx>
          <c:spPr>
            <a:ln>
              <a:noFill/>
            </a:ln>
          </c:spPr>
          <c:marker>
            <c:symbol val="diamond"/>
            <c:size val="8"/>
            <c:spPr>
              <a:solidFill>
                <a:schemeClr val="tx1"/>
              </a:solidFill>
              <a:ln>
                <a:solidFill>
                  <a:schemeClr val="tx1"/>
                </a:solidFill>
              </a:ln>
            </c:spPr>
          </c:marker>
          <c:errBars>
            <c:errDir val="y"/>
            <c:errBarType val="both"/>
            <c:errValType val="cust"/>
            <c:noEndCap val="0"/>
            <c:plus>
              <c:numRef>
                <c:f>Sheet2!$D$84:$D$86</c:f>
                <c:numCache>
                  <c:formatCode>General</c:formatCode>
                  <c:ptCount val="3"/>
                  <c:pt idx="1">
                    <c:v>1.5963667080801618</c:v>
                  </c:pt>
                </c:numCache>
              </c:numRef>
            </c:plus>
            <c:minus>
              <c:numRef>
                <c:f>Sheet2!$D$84:$D$86</c:f>
                <c:numCache>
                  <c:formatCode>General</c:formatCode>
                  <c:ptCount val="3"/>
                  <c:pt idx="1">
                    <c:v>1.5963667080801618</c:v>
                  </c:pt>
                </c:numCache>
              </c:numRef>
            </c:minus>
          </c:errBars>
          <c:xVal>
            <c:numRef>
              <c:f>Sheet2!$A$84:$A$86</c:f>
              <c:numCache>
                <c:formatCode>General</c:formatCode>
                <c:ptCount val="3"/>
                <c:pt idx="0">
                  <c:v>12.92</c:v>
                </c:pt>
                <c:pt idx="1">
                  <c:v>24.68</c:v>
                </c:pt>
                <c:pt idx="2">
                  <c:v>31.67</c:v>
                </c:pt>
              </c:numCache>
            </c:numRef>
          </c:xVal>
          <c:yVal>
            <c:numRef>
              <c:f>Sheet2!$C$84:$C$86</c:f>
              <c:numCache>
                <c:formatCode>General</c:formatCode>
                <c:ptCount val="3"/>
                <c:pt idx="0">
                  <c:v>21.759999999999998</c:v>
                </c:pt>
                <c:pt idx="1">
                  <c:v>13.933333333333334</c:v>
                </c:pt>
                <c:pt idx="2">
                  <c:v>13.200000000000001</c:v>
                </c:pt>
              </c:numCache>
            </c:numRef>
          </c:yVal>
          <c:smooth val="1"/>
          <c:extLst>
            <c:ext xmlns:c16="http://schemas.microsoft.com/office/drawing/2014/chart" uri="{C3380CC4-5D6E-409C-BE32-E72D297353CC}">
              <c16:uniqueId val="{00000002-DC1D-43B9-9596-291E6ABD0150}"/>
            </c:ext>
          </c:extLst>
        </c:ser>
        <c:ser>
          <c:idx val="2"/>
          <c:order val="3"/>
          <c:spPr>
            <a:ln w="25400">
              <a:solidFill>
                <a:schemeClr val="tx1"/>
              </a:solidFill>
              <a:prstDash val="sysDot"/>
            </a:ln>
          </c:spPr>
          <c:marker>
            <c:symbol val="none"/>
          </c:marker>
          <c:xVal>
            <c:numRef>
              <c:f>Sheet2!$B$50:$B$64</c:f>
              <c:numCache>
                <c:formatCode>General</c:formatCode>
                <c:ptCount val="15"/>
                <c:pt idx="0">
                  <c:v>10</c:v>
                </c:pt>
                <c:pt idx="1">
                  <c:v>11</c:v>
                </c:pt>
                <c:pt idx="2">
                  <c:v>12</c:v>
                </c:pt>
                <c:pt idx="3">
                  <c:v>12.91</c:v>
                </c:pt>
                <c:pt idx="4">
                  <c:v>14</c:v>
                </c:pt>
                <c:pt idx="5">
                  <c:v>16</c:v>
                </c:pt>
                <c:pt idx="6">
                  <c:v>18</c:v>
                </c:pt>
                <c:pt idx="7">
                  <c:v>20</c:v>
                </c:pt>
                <c:pt idx="8">
                  <c:v>22</c:v>
                </c:pt>
                <c:pt idx="9">
                  <c:v>24</c:v>
                </c:pt>
                <c:pt idx="10">
                  <c:v>26</c:v>
                </c:pt>
                <c:pt idx="11">
                  <c:v>28</c:v>
                </c:pt>
                <c:pt idx="12">
                  <c:v>30</c:v>
                </c:pt>
                <c:pt idx="13">
                  <c:v>31.66</c:v>
                </c:pt>
                <c:pt idx="14">
                  <c:v>32</c:v>
                </c:pt>
              </c:numCache>
            </c:numRef>
          </c:xVal>
          <c:yVal>
            <c:numRef>
              <c:f>Sheet2!$E$50:$E$64</c:f>
              <c:numCache>
                <c:formatCode>General</c:formatCode>
                <c:ptCount val="15"/>
                <c:pt idx="0">
                  <c:v>27.939793738488678</c:v>
                </c:pt>
                <c:pt idx="1">
                  <c:v>27.035740696626952</c:v>
                </c:pt>
                <c:pt idx="2">
                  <c:v>25.586971449991974</c:v>
                </c:pt>
                <c:pt idx="3">
                  <c:v>24.21211515233006</c:v>
                </c:pt>
                <c:pt idx="4">
                  <c:v>22.700903690304905</c:v>
                </c:pt>
                <c:pt idx="5">
                  <c:v>20.35758215090523</c:v>
                </c:pt>
                <c:pt idx="6">
                  <c:v>18.45423688211303</c:v>
                </c:pt>
                <c:pt idx="7">
                  <c:v>16.878396646227909</c:v>
                </c:pt>
                <c:pt idx="8">
                  <c:v>15.552513605820263</c:v>
                </c:pt>
                <c:pt idx="9">
                  <c:v>14.416130851157252</c:v>
                </c:pt>
                <c:pt idx="10">
                  <c:v>13.440583405981807</c:v>
                </c:pt>
                <c:pt idx="11">
                  <c:v>12.590477597206586</c:v>
                </c:pt>
                <c:pt idx="12">
                  <c:v>11.843206937066444</c:v>
                </c:pt>
                <c:pt idx="13">
                  <c:v>11.288418986157579</c:v>
                </c:pt>
                <c:pt idx="14">
                  <c:v>11.181281921462215</c:v>
                </c:pt>
              </c:numCache>
            </c:numRef>
          </c:yVal>
          <c:smooth val="1"/>
          <c:extLst>
            <c:ext xmlns:c16="http://schemas.microsoft.com/office/drawing/2014/chart" uri="{C3380CC4-5D6E-409C-BE32-E72D297353CC}">
              <c16:uniqueId val="{00000003-DC1D-43B9-9596-291E6ABD0150}"/>
            </c:ext>
          </c:extLst>
        </c:ser>
        <c:dLbls>
          <c:showLegendKey val="0"/>
          <c:showVal val="0"/>
          <c:showCatName val="0"/>
          <c:showSerName val="0"/>
          <c:showPercent val="0"/>
          <c:showBubbleSize val="0"/>
        </c:dLbls>
        <c:axId val="386153472"/>
        <c:axId val="386151552"/>
      </c:scatterChart>
      <c:valAx>
        <c:axId val="386139264"/>
        <c:scaling>
          <c:orientation val="minMax"/>
          <c:max val="35"/>
          <c:min val="10"/>
        </c:scaling>
        <c:delete val="0"/>
        <c:axPos val="b"/>
        <c:title>
          <c:tx>
            <c:rich>
              <a:bodyPr/>
              <a:lstStyle/>
              <a:p>
                <a:pPr>
                  <a:defRPr/>
                </a:pPr>
                <a:r>
                  <a:rPr lang="en-US"/>
                  <a:t>Water flow rate [mL/s]</a:t>
                </a:r>
              </a:p>
            </c:rich>
          </c:tx>
          <c:layout>
            <c:manualLayout>
              <c:xMode val="edge"/>
              <c:yMode val="edge"/>
              <c:x val="0.35490395619607595"/>
              <c:y val="0.85961859321488143"/>
            </c:manualLayout>
          </c:layout>
          <c:overlay val="0"/>
        </c:title>
        <c:numFmt formatCode="General" sourceLinked="1"/>
        <c:majorTickMark val="out"/>
        <c:minorTickMark val="none"/>
        <c:tickLblPos val="nextTo"/>
        <c:crossAx val="386141184"/>
        <c:crosses val="autoZero"/>
        <c:crossBetween val="midCat"/>
      </c:valAx>
      <c:valAx>
        <c:axId val="386141184"/>
        <c:scaling>
          <c:orientation val="minMax"/>
          <c:max val="500"/>
          <c:min val="340"/>
        </c:scaling>
        <c:delete val="0"/>
        <c:axPos val="l"/>
        <c:title>
          <c:tx>
            <c:rich>
              <a:bodyPr rot="-5400000" vert="horz"/>
              <a:lstStyle/>
              <a:p>
                <a:pPr>
                  <a:defRPr/>
                </a:pPr>
                <a:r>
                  <a:rPr lang="en-US"/>
                  <a:t>Initial rate [W]</a:t>
                </a:r>
              </a:p>
            </c:rich>
          </c:tx>
          <c:overlay val="0"/>
        </c:title>
        <c:numFmt formatCode="General" sourceLinked="1"/>
        <c:majorTickMark val="out"/>
        <c:minorTickMark val="none"/>
        <c:tickLblPos val="nextTo"/>
        <c:crossAx val="386139264"/>
        <c:crosses val="autoZero"/>
        <c:crossBetween val="midCat"/>
        <c:majorUnit val="40"/>
      </c:valAx>
      <c:valAx>
        <c:axId val="386151552"/>
        <c:scaling>
          <c:orientation val="minMax"/>
          <c:min val="5"/>
        </c:scaling>
        <c:delete val="0"/>
        <c:axPos val="r"/>
        <c:title>
          <c:tx>
            <c:rich>
              <a:bodyPr rot="-5400000" vert="horz"/>
              <a:lstStyle/>
              <a:p>
                <a:pPr>
                  <a:defRPr/>
                </a:pPr>
                <a:r>
                  <a:rPr lang="en-US"/>
                  <a:t>Efficiency [%]</a:t>
                </a:r>
              </a:p>
            </c:rich>
          </c:tx>
          <c:overlay val="0"/>
        </c:title>
        <c:numFmt formatCode="General" sourceLinked="1"/>
        <c:majorTickMark val="out"/>
        <c:minorTickMark val="none"/>
        <c:tickLblPos val="nextTo"/>
        <c:crossAx val="386153472"/>
        <c:crosses val="max"/>
        <c:crossBetween val="midCat"/>
      </c:valAx>
      <c:valAx>
        <c:axId val="386153472"/>
        <c:scaling>
          <c:orientation val="minMax"/>
        </c:scaling>
        <c:delete val="1"/>
        <c:axPos val="b"/>
        <c:numFmt formatCode="General" sourceLinked="1"/>
        <c:majorTickMark val="out"/>
        <c:minorTickMark val="none"/>
        <c:tickLblPos val="nextTo"/>
        <c:crossAx val="386151552"/>
        <c:crosses val="autoZero"/>
        <c:crossBetween val="midCat"/>
      </c:valAx>
    </c:plotArea>
    <c:plotVisOnly val="1"/>
    <c:dispBlanksAs val="gap"/>
    <c:showDLblsOverMax val="0"/>
  </c:chart>
  <c:spPr>
    <a:noFill/>
    <a:ln>
      <a:noFill/>
    </a:ln>
  </c:spPr>
  <c:txPr>
    <a:bodyPr/>
    <a:lstStyle/>
    <a:p>
      <a:pPr>
        <a:defRPr sz="100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1729107110018892"/>
          <c:y val="5.1400554097404488E-2"/>
          <c:w val="0.63348974363816046"/>
          <c:h val="0.756561159021789"/>
        </c:manualLayout>
      </c:layout>
      <c:scatterChart>
        <c:scatterStyle val="smoothMarker"/>
        <c:varyColors val="0"/>
        <c:ser>
          <c:idx val="0"/>
          <c:order val="0"/>
          <c:spPr>
            <a:ln w="22225">
              <a:solidFill>
                <a:schemeClr val="tx1"/>
              </a:solidFill>
              <a:prstDash val="solid"/>
            </a:ln>
          </c:spPr>
          <c:marker>
            <c:symbol val="none"/>
          </c:marker>
          <c:xVal>
            <c:numRef>
              <c:f>Sheet2!$G$8:$G$22</c:f>
              <c:numCache>
                <c:formatCode>General</c:formatCode>
                <c:ptCount val="15"/>
                <c:pt idx="0">
                  <c:v>0.15</c:v>
                </c:pt>
                <c:pt idx="1">
                  <c:v>0.15491651205936921</c:v>
                </c:pt>
                <c:pt idx="2">
                  <c:v>0.25</c:v>
                </c:pt>
                <c:pt idx="3">
                  <c:v>0.35</c:v>
                </c:pt>
                <c:pt idx="4">
                  <c:v>0.44999999999999996</c:v>
                </c:pt>
                <c:pt idx="5">
                  <c:v>0.54999999999999993</c:v>
                </c:pt>
                <c:pt idx="6">
                  <c:v>0.64999999999999991</c:v>
                </c:pt>
                <c:pt idx="7">
                  <c:v>0.70779220779220775</c:v>
                </c:pt>
                <c:pt idx="8">
                  <c:v>0.74999999999999989</c:v>
                </c:pt>
                <c:pt idx="9">
                  <c:v>0.84999999999999987</c:v>
                </c:pt>
                <c:pt idx="10">
                  <c:v>0.94999999999999984</c:v>
                </c:pt>
                <c:pt idx="11">
                  <c:v>1.0499999999999998</c:v>
                </c:pt>
                <c:pt idx="12">
                  <c:v>1.1499999999999999</c:v>
                </c:pt>
                <c:pt idx="13">
                  <c:v>1.2360853432282004</c:v>
                </c:pt>
                <c:pt idx="14">
                  <c:v>1.25</c:v>
                </c:pt>
              </c:numCache>
            </c:numRef>
          </c:xVal>
          <c:yVal>
            <c:numRef>
              <c:f>Sheet2!$J$8:$J$22</c:f>
              <c:numCache>
                <c:formatCode>General</c:formatCode>
                <c:ptCount val="15"/>
                <c:pt idx="0">
                  <c:v>180.97534473571477</c:v>
                </c:pt>
                <c:pt idx="1">
                  <c:v>184.68437567349594</c:v>
                </c:pt>
                <c:pt idx="2">
                  <c:v>248.7627586115689</c:v>
                </c:pt>
                <c:pt idx="3">
                  <c:v>303.5158980934487</c:v>
                </c:pt>
                <c:pt idx="4">
                  <c:v>349.80114445925392</c:v>
                </c:pt>
                <c:pt idx="5">
                  <c:v>390.55354349866718</c:v>
                </c:pt>
                <c:pt idx="6">
                  <c:v>426.99862537355591</c:v>
                </c:pt>
                <c:pt idx="7">
                  <c:v>446.4801487365728</c:v>
                </c:pt>
                <c:pt idx="8">
                  <c:v>460.23168428576525</c:v>
                </c:pt>
                <c:pt idx="9">
                  <c:v>490.55159607482074</c:v>
                </c:pt>
                <c:pt idx="10">
                  <c:v>518.6308689339163</c:v>
                </c:pt>
                <c:pt idx="11">
                  <c:v>544.81347907365353</c:v>
                </c:pt>
                <c:pt idx="12">
                  <c:v>569.36602874274934</c:v>
                </c:pt>
                <c:pt idx="13">
                  <c:v>589.3591591301581</c:v>
                </c:pt>
                <c:pt idx="14">
                  <c:v>592.49989516508288</c:v>
                </c:pt>
              </c:numCache>
            </c:numRef>
          </c:yVal>
          <c:smooth val="1"/>
          <c:extLst>
            <c:ext xmlns:c16="http://schemas.microsoft.com/office/drawing/2014/chart" uri="{C3380CC4-5D6E-409C-BE32-E72D297353CC}">
              <c16:uniqueId val="{00000000-F623-440E-B15C-E206CA7019ED}"/>
            </c:ext>
          </c:extLst>
        </c:ser>
        <c:ser>
          <c:idx val="1"/>
          <c:order val="1"/>
          <c:tx>
            <c:v>Experimental Rate</c:v>
          </c:tx>
          <c:spPr>
            <a:ln>
              <a:noFill/>
            </a:ln>
          </c:spPr>
          <c:marker>
            <c:spPr>
              <a:solidFill>
                <a:schemeClr val="tx1"/>
              </a:solidFill>
              <a:ln>
                <a:noFill/>
              </a:ln>
            </c:spPr>
          </c:marker>
          <c:errBars>
            <c:errDir val="y"/>
            <c:errBarType val="both"/>
            <c:errValType val="cust"/>
            <c:noEndCap val="0"/>
            <c:plus>
              <c:numRef>
                <c:f>Sheet2!$P$28:$P$30</c:f>
                <c:numCache>
                  <c:formatCode>General</c:formatCode>
                  <c:ptCount val="3"/>
                  <c:pt idx="0">
                    <c:v>0</c:v>
                  </c:pt>
                  <c:pt idx="1">
                    <c:v>23.789932884870986</c:v>
                  </c:pt>
                  <c:pt idx="2">
                    <c:v>0</c:v>
                  </c:pt>
                </c:numCache>
              </c:numRef>
            </c:plus>
            <c:minus>
              <c:numRef>
                <c:f>Sheet2!$P$28:$P$30</c:f>
                <c:numCache>
                  <c:formatCode>General</c:formatCode>
                  <c:ptCount val="3"/>
                  <c:pt idx="0">
                    <c:v>0</c:v>
                  </c:pt>
                  <c:pt idx="1">
                    <c:v>23.789932884870986</c:v>
                  </c:pt>
                  <c:pt idx="2">
                    <c:v>0</c:v>
                  </c:pt>
                </c:numCache>
              </c:numRef>
            </c:minus>
          </c:errBars>
          <c:xVal>
            <c:numRef>
              <c:f>Sheet2!$G$28:$G$30</c:f>
              <c:numCache>
                <c:formatCode>General</c:formatCode>
                <c:ptCount val="3"/>
                <c:pt idx="0">
                  <c:v>0.15491651205936921</c:v>
                </c:pt>
                <c:pt idx="1">
                  <c:v>0.70779220779220775</c:v>
                </c:pt>
                <c:pt idx="2">
                  <c:v>1.2360853432282004</c:v>
                </c:pt>
              </c:numCache>
            </c:numRef>
          </c:xVal>
          <c:yVal>
            <c:numRef>
              <c:f>Sheet2!$H$28:$H$30</c:f>
              <c:numCache>
                <c:formatCode>General</c:formatCode>
                <c:ptCount val="3"/>
                <c:pt idx="0">
                  <c:v>280.18</c:v>
                </c:pt>
                <c:pt idx="1">
                  <c:v>450.49</c:v>
                </c:pt>
                <c:pt idx="2">
                  <c:v>545.55999999999995</c:v>
                </c:pt>
              </c:numCache>
            </c:numRef>
          </c:yVal>
          <c:smooth val="1"/>
          <c:extLst>
            <c:ext xmlns:c16="http://schemas.microsoft.com/office/drawing/2014/chart" uri="{C3380CC4-5D6E-409C-BE32-E72D297353CC}">
              <c16:uniqueId val="{00000001-F623-440E-B15C-E206CA7019ED}"/>
            </c:ext>
          </c:extLst>
        </c:ser>
        <c:dLbls>
          <c:showLegendKey val="0"/>
          <c:showVal val="0"/>
          <c:showCatName val="0"/>
          <c:showSerName val="0"/>
          <c:showPercent val="0"/>
          <c:showBubbleSize val="0"/>
        </c:dLbls>
        <c:axId val="387424640"/>
        <c:axId val="387426560"/>
      </c:scatterChart>
      <c:scatterChart>
        <c:scatterStyle val="smoothMarker"/>
        <c:varyColors val="0"/>
        <c:ser>
          <c:idx val="2"/>
          <c:order val="2"/>
          <c:tx>
            <c:v>Predicted Efficiency</c:v>
          </c:tx>
          <c:spPr>
            <a:ln w="25400">
              <a:solidFill>
                <a:schemeClr val="tx1"/>
              </a:solidFill>
              <a:prstDash val="sysDot"/>
            </a:ln>
          </c:spPr>
          <c:marker>
            <c:symbol val="none"/>
          </c:marker>
          <c:xVal>
            <c:numRef>
              <c:f>Sheet2!$G$50:$G$63</c:f>
              <c:numCache>
                <c:formatCode>General</c:formatCode>
                <c:ptCount val="14"/>
                <c:pt idx="0">
                  <c:v>0.15</c:v>
                </c:pt>
                <c:pt idx="1">
                  <c:v>0.15491651205936921</c:v>
                </c:pt>
                <c:pt idx="2">
                  <c:v>0.25</c:v>
                </c:pt>
                <c:pt idx="3">
                  <c:v>0.35</c:v>
                </c:pt>
                <c:pt idx="4">
                  <c:v>0.44999999999999996</c:v>
                </c:pt>
                <c:pt idx="5">
                  <c:v>0.54999999999999993</c:v>
                </c:pt>
                <c:pt idx="6">
                  <c:v>0.64999999999999991</c:v>
                </c:pt>
                <c:pt idx="7">
                  <c:v>0.70779220779220775</c:v>
                </c:pt>
                <c:pt idx="8">
                  <c:v>0.74999999999999989</c:v>
                </c:pt>
                <c:pt idx="9">
                  <c:v>0.84999999999999987</c:v>
                </c:pt>
                <c:pt idx="10">
                  <c:v>0.94999999999999984</c:v>
                </c:pt>
                <c:pt idx="11">
                  <c:v>1.0499999999999998</c:v>
                </c:pt>
                <c:pt idx="12">
                  <c:v>1.1499999999999999</c:v>
                </c:pt>
                <c:pt idx="13">
                  <c:v>1.2360853432282004</c:v>
                </c:pt>
              </c:numCache>
            </c:numRef>
          </c:xVal>
          <c:yVal>
            <c:numRef>
              <c:f>Sheet2!$J$50:$J$63</c:f>
              <c:numCache>
                <c:formatCode>General</c:formatCode>
                <c:ptCount val="14"/>
                <c:pt idx="0">
                  <c:v>5.7044868405403797</c:v>
                </c:pt>
                <c:pt idx="1">
                  <c:v>5.8213679782929102</c:v>
                </c:pt>
                <c:pt idx="2">
                  <c:v>7.8404847408961142</c:v>
                </c:pt>
                <c:pt idx="3">
                  <c:v>9.5655202332322169</c:v>
                </c:pt>
                <c:pt idx="4">
                  <c:v>11.023597441118039</c:v>
                </c:pt>
                <c:pt idx="5">
                  <c:v>12.307256202280483</c:v>
                </c:pt>
                <c:pt idx="6">
                  <c:v>13.455141515082127</c:v>
                </c:pt>
                <c:pt idx="7">
                  <c:v>14.068700262074806</c:v>
                </c:pt>
                <c:pt idx="8">
                  <c:v>14.501783612208197</c:v>
                </c:pt>
                <c:pt idx="9">
                  <c:v>15.456611306926041</c:v>
                </c:pt>
                <c:pt idx="10">
                  <c:v>16.340822809562205</c:v>
                </c:pt>
                <c:pt idx="11">
                  <c:v>17.165261901776155</c:v>
                </c:pt>
                <c:pt idx="12">
                  <c:v>17.938332831119332</c:v>
                </c:pt>
                <c:pt idx="13">
                  <c:v>18.567815195478655</c:v>
                </c:pt>
              </c:numCache>
            </c:numRef>
          </c:yVal>
          <c:smooth val="1"/>
          <c:extLst>
            <c:ext xmlns:c16="http://schemas.microsoft.com/office/drawing/2014/chart" uri="{C3380CC4-5D6E-409C-BE32-E72D297353CC}">
              <c16:uniqueId val="{00000002-F623-440E-B15C-E206CA7019ED}"/>
            </c:ext>
          </c:extLst>
        </c:ser>
        <c:ser>
          <c:idx val="3"/>
          <c:order val="3"/>
          <c:tx>
            <c:v>Experimental Efficiency</c:v>
          </c:tx>
          <c:spPr>
            <a:ln>
              <a:noFill/>
            </a:ln>
          </c:spPr>
          <c:marker>
            <c:symbol val="diamond"/>
            <c:size val="7"/>
            <c:spPr>
              <a:solidFill>
                <a:schemeClr val="tx1"/>
              </a:solidFill>
            </c:spPr>
          </c:marker>
          <c:errBars>
            <c:errDir val="y"/>
            <c:errBarType val="both"/>
            <c:errValType val="cust"/>
            <c:noEndCap val="0"/>
            <c:plus>
              <c:numRef>
                <c:f>Sheet2!$J$84:$J$86</c:f>
                <c:numCache>
                  <c:formatCode>General</c:formatCode>
                  <c:ptCount val="3"/>
                  <c:pt idx="1">
                    <c:v>1.5963667080801618</c:v>
                  </c:pt>
                </c:numCache>
              </c:numRef>
            </c:plus>
            <c:minus>
              <c:numRef>
                <c:f>Sheet2!$J$84:$J$86</c:f>
                <c:numCache>
                  <c:formatCode>General</c:formatCode>
                  <c:ptCount val="3"/>
                  <c:pt idx="1">
                    <c:v>1.5963667080801618</c:v>
                  </c:pt>
                </c:numCache>
              </c:numRef>
            </c:minus>
          </c:errBars>
          <c:xVal>
            <c:numRef>
              <c:f>Sheet2!$G$84:$G$86</c:f>
              <c:numCache>
                <c:formatCode>General</c:formatCode>
                <c:ptCount val="3"/>
                <c:pt idx="0">
                  <c:v>0.15491651205936921</c:v>
                </c:pt>
                <c:pt idx="1">
                  <c:v>0.70779220779220775</c:v>
                </c:pt>
                <c:pt idx="2">
                  <c:v>1.2360853432282004</c:v>
                </c:pt>
              </c:numCache>
            </c:numRef>
          </c:xVal>
          <c:yVal>
            <c:numRef>
              <c:f>Sheet2!$I$84:$I$86</c:f>
              <c:numCache>
                <c:formatCode>General</c:formatCode>
                <c:ptCount val="3"/>
                <c:pt idx="0">
                  <c:v>8</c:v>
                </c:pt>
                <c:pt idx="1">
                  <c:v>13.933333333333334</c:v>
                </c:pt>
                <c:pt idx="2">
                  <c:v>16.989999999999998</c:v>
                </c:pt>
              </c:numCache>
            </c:numRef>
          </c:yVal>
          <c:smooth val="1"/>
          <c:extLst>
            <c:ext xmlns:c16="http://schemas.microsoft.com/office/drawing/2014/chart" uri="{C3380CC4-5D6E-409C-BE32-E72D297353CC}">
              <c16:uniqueId val="{00000003-F623-440E-B15C-E206CA7019ED}"/>
            </c:ext>
          </c:extLst>
        </c:ser>
        <c:dLbls>
          <c:showLegendKey val="0"/>
          <c:showVal val="0"/>
          <c:showCatName val="0"/>
          <c:showSerName val="0"/>
          <c:showPercent val="0"/>
          <c:showBubbleSize val="0"/>
        </c:dLbls>
        <c:axId val="387455232"/>
        <c:axId val="387453312"/>
      </c:scatterChart>
      <c:valAx>
        <c:axId val="387424640"/>
        <c:scaling>
          <c:orientation val="minMax"/>
        </c:scaling>
        <c:delete val="0"/>
        <c:axPos val="b"/>
        <c:title>
          <c:tx>
            <c:rich>
              <a:bodyPr/>
              <a:lstStyle/>
              <a:p>
                <a:pPr>
                  <a:defRPr/>
                </a:pPr>
                <a:r>
                  <a:rPr lang="en-US"/>
                  <a:t>Air velocity [m/s]</a:t>
                </a:r>
              </a:p>
            </c:rich>
          </c:tx>
          <c:overlay val="0"/>
        </c:title>
        <c:numFmt formatCode="General" sourceLinked="1"/>
        <c:majorTickMark val="out"/>
        <c:minorTickMark val="none"/>
        <c:tickLblPos val="nextTo"/>
        <c:crossAx val="387426560"/>
        <c:crosses val="autoZero"/>
        <c:crossBetween val="midCat"/>
      </c:valAx>
      <c:valAx>
        <c:axId val="387426560"/>
        <c:scaling>
          <c:orientation val="minMax"/>
          <c:max val="600"/>
        </c:scaling>
        <c:delete val="0"/>
        <c:axPos val="l"/>
        <c:title>
          <c:tx>
            <c:rich>
              <a:bodyPr rot="-5400000" vert="horz"/>
              <a:lstStyle/>
              <a:p>
                <a:pPr>
                  <a:defRPr/>
                </a:pPr>
                <a:r>
                  <a:rPr lang="en-US"/>
                  <a:t>Initial rate [W]</a:t>
                </a:r>
              </a:p>
            </c:rich>
          </c:tx>
          <c:overlay val="0"/>
        </c:title>
        <c:numFmt formatCode="General" sourceLinked="1"/>
        <c:majorTickMark val="out"/>
        <c:minorTickMark val="none"/>
        <c:tickLblPos val="nextTo"/>
        <c:crossAx val="387424640"/>
        <c:crosses val="autoZero"/>
        <c:crossBetween val="midCat"/>
        <c:majorUnit val="100"/>
      </c:valAx>
      <c:valAx>
        <c:axId val="387453312"/>
        <c:scaling>
          <c:orientation val="minMax"/>
          <c:max val="20"/>
          <c:min val="5"/>
        </c:scaling>
        <c:delete val="0"/>
        <c:axPos val="r"/>
        <c:title>
          <c:tx>
            <c:rich>
              <a:bodyPr rot="-5400000" vert="horz"/>
              <a:lstStyle/>
              <a:p>
                <a:pPr>
                  <a:defRPr/>
                </a:pPr>
                <a:r>
                  <a:rPr lang="en-US"/>
                  <a:t>Efficiency [%]</a:t>
                </a:r>
              </a:p>
            </c:rich>
          </c:tx>
          <c:overlay val="0"/>
        </c:title>
        <c:numFmt formatCode="General" sourceLinked="1"/>
        <c:majorTickMark val="out"/>
        <c:minorTickMark val="none"/>
        <c:tickLblPos val="nextTo"/>
        <c:crossAx val="387455232"/>
        <c:crosses val="max"/>
        <c:crossBetween val="midCat"/>
      </c:valAx>
      <c:valAx>
        <c:axId val="387455232"/>
        <c:scaling>
          <c:orientation val="minMax"/>
        </c:scaling>
        <c:delete val="1"/>
        <c:axPos val="b"/>
        <c:numFmt formatCode="General" sourceLinked="1"/>
        <c:majorTickMark val="out"/>
        <c:minorTickMark val="none"/>
        <c:tickLblPos val="nextTo"/>
        <c:crossAx val="387453312"/>
        <c:crosses val="autoZero"/>
        <c:crossBetween val="midCat"/>
      </c:valAx>
    </c:plotArea>
    <c:plotVisOnly val="1"/>
    <c:dispBlanksAs val="gap"/>
    <c:showDLblsOverMax val="0"/>
  </c:chart>
  <c:spPr>
    <a:noFill/>
    <a:ln>
      <a:noFill/>
    </a:ln>
  </c:spPr>
  <c:txPr>
    <a:bodyPr/>
    <a:lstStyle/>
    <a:p>
      <a:pPr>
        <a:defRPr b="0">
          <a:latin typeface="Arial" panose="020B0604020202020204" pitchFamily="34" charset="0"/>
          <a:cs typeface="Arial" panose="020B0604020202020204"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4332DA-E524-44CC-8706-92820D79B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12997</Words>
  <Characters>74084</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Olivia Ranft</dc:creator>
  <cp:lastModifiedBy>Neil Christian Hendren</cp:lastModifiedBy>
  <cp:revision>2</cp:revision>
  <dcterms:created xsi:type="dcterms:W3CDTF">2025-01-22T00:46:00Z</dcterms:created>
  <dcterms:modified xsi:type="dcterms:W3CDTF">2025-01-22T00:46:00Z</dcterms:modified>
</cp:coreProperties>
</file>